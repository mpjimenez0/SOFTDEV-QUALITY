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2A442D" w14:textId="6C66ECF2" w:rsidR="00F15F56" w:rsidRPr="0064546B" w:rsidRDefault="5651FA48" w:rsidP="00A67502">
      <w:pPr>
        <w:spacing w:line="240" w:lineRule="auto"/>
        <w:jc w:val="both"/>
        <w:rPr>
          <w:del w:id="0" w:author="Sherine Jane Coronel" w:date="2018-04-16T14:18:00Z"/>
          <w:rFonts w:cstheme="majorHAnsi"/>
          <w:color w:val="000000" w:themeColor="text1"/>
        </w:rPr>
      </w:pPr>
      <w:del w:id="1" w:author="Sherine Jane Coronel" w:date="2018-04-16T14:18:00Z">
        <w:r w:rsidRPr="0064546B">
          <w:rPr>
            <w:rFonts w:cstheme="majorHAnsi"/>
            <w:color w:val="000000" w:themeColor="text1"/>
          </w:rPr>
          <w:br/>
        </w:r>
      </w:del>
    </w:p>
    <w:tbl>
      <w:tblPr>
        <w:tblStyle w:val="GridTable1Light-Accent1"/>
        <w:tblW w:w="9535" w:type="dxa"/>
        <w:tblLayout w:type="fixed"/>
        <w:tblLook w:val="04A0" w:firstRow="1" w:lastRow="0" w:firstColumn="1" w:lastColumn="0" w:noHBand="0" w:noVBand="1"/>
        <w:tblPrChange w:id="2" w:author="Joey Bernadette Dela Cruz" w:date="2018-04-16T14:20:00Z">
          <w:tblPr>
            <w:tblStyle w:val="GridTable1Light-Accent1"/>
            <w:tblW w:w="0" w:type="auto"/>
            <w:tblLayout w:type="fixed"/>
            <w:tblLook w:val="04A0" w:firstRow="1" w:lastRow="0" w:firstColumn="1" w:lastColumn="0" w:noHBand="0" w:noVBand="1"/>
          </w:tblPr>
        </w:tblPrChange>
      </w:tblPr>
      <w:tblGrid>
        <w:gridCol w:w="3145"/>
        <w:gridCol w:w="4770"/>
        <w:gridCol w:w="1620"/>
        <w:tblGridChange w:id="3">
          <w:tblGrid>
            <w:gridCol w:w="3120"/>
            <w:gridCol w:w="3120"/>
            <w:gridCol w:w="3120"/>
          </w:tblGrid>
        </w:tblGridChange>
      </w:tblGrid>
      <w:tr w:rsidR="5651FA48" w:rsidRPr="0064546B" w14:paraId="41742A08" w14:textId="77777777" w:rsidTr="002E7EAF">
        <w:trPr>
          <w:cnfStyle w:val="100000000000" w:firstRow="1" w:lastRow="0" w:firstColumn="0" w:lastColumn="0" w:oddVBand="0" w:evenVBand="0" w:oddHBand="0" w:evenHBand="0" w:firstRowFirstColumn="0" w:firstRowLastColumn="0" w:lastRowFirstColumn="0" w:lastRowLastColumn="0"/>
          <w:del w:id="4" w:author="Sherine Jane Coronel" w:date="2018-04-16T14:21:00Z"/>
        </w:trPr>
        <w:tc>
          <w:tcPr>
            <w:cnfStyle w:val="001000000000" w:firstRow="0" w:lastRow="0" w:firstColumn="1" w:lastColumn="0" w:oddVBand="0" w:evenVBand="0" w:oddHBand="0" w:evenHBand="0" w:firstRowFirstColumn="0" w:firstRowLastColumn="0" w:lastRowFirstColumn="0" w:lastRowLastColumn="0"/>
            <w:tcW w:w="3145" w:type="dxa"/>
            <w:tcPrChange w:id="5" w:author="Joey Bernadette Dela Cruz" w:date="2018-04-16T14:20:00Z">
              <w:tcPr>
                <w:tcW w:w="3120" w:type="dxa"/>
              </w:tcPr>
            </w:tcPrChange>
          </w:tcPr>
          <w:p w14:paraId="1C23DCAA" w14:textId="285A528F" w:rsidR="0056227E" w:rsidRPr="0064546B" w:rsidRDefault="5651FA48" w:rsidP="00A67502">
            <w:pPr>
              <w:jc w:val="both"/>
              <w:cnfStyle w:val="101000000000" w:firstRow="1" w:lastRow="0" w:firstColumn="1" w:lastColumn="0" w:oddVBand="0" w:evenVBand="0" w:oddHBand="0" w:evenHBand="0" w:firstRowFirstColumn="0" w:firstRowLastColumn="0" w:lastRowFirstColumn="0" w:lastRowLastColumn="0"/>
              <w:rPr>
                <w:ins w:id="6" w:author="Sherine Jane Coronel" w:date="2018-04-16T14:18:00Z"/>
                <w:rFonts w:eastAsia="Times New Roman" w:cstheme="majorHAnsi"/>
                <w:color w:val="000000" w:themeColor="text1"/>
              </w:rPr>
            </w:pPr>
            <w:del w:id="7" w:author="Sherine Jane Coronel" w:date="2018-04-16T14:21:00Z">
              <w:r w:rsidRPr="0064546B">
                <w:rPr>
                  <w:rFonts w:eastAsia="Calibri" w:cstheme="majorHAnsi"/>
                  <w:color w:val="000000" w:themeColor="text1"/>
                </w:rPr>
                <w:delText>CLIENT LOGO</w:delText>
              </w:r>
            </w:del>
          </w:p>
          <w:p w14:paraId="26D52B11" w14:textId="77777777" w:rsidR="5651FA48" w:rsidRPr="0064546B" w:rsidRDefault="0056227E" w:rsidP="00A67502">
            <w:pPr>
              <w:ind w:left="-108"/>
              <w:jc w:val="both"/>
              <w:cnfStyle w:val="101000000000" w:firstRow="1" w:lastRow="0" w:firstColumn="1" w:lastColumn="0" w:oddVBand="0" w:evenVBand="0" w:oddHBand="0" w:evenHBand="0" w:firstRowFirstColumn="0" w:firstRowLastColumn="0" w:lastRowFirstColumn="0" w:lastRowLastColumn="0"/>
              <w:rPr>
                <w:del w:id="8" w:author="Sherine Jane Coronel" w:date="2018-04-16T14:21:00Z"/>
                <w:rFonts w:cstheme="majorHAnsi"/>
                <w:color w:val="000000" w:themeColor="text1"/>
              </w:rPr>
            </w:pPr>
            <w:ins w:id="9" w:author="Sherine Jane Coronel" w:date="2018-04-16T14:18:00Z">
              <w:r w:rsidRPr="0064546B">
                <w:rPr>
                  <w:rFonts w:cstheme="majorHAnsi"/>
                  <w:noProof/>
                  <w:color w:val="000000" w:themeColor="text1"/>
                </w:rPr>
                <w:drawing>
                  <wp:inline distT="0" distB="0" distL="0" distR="0" wp14:anchorId="1E9B3D4A" wp14:editId="448B0737">
                    <wp:extent cx="847725" cy="565150"/>
                    <wp:effectExtent l="0" t="0" r="9525" b="6350"/>
                    <wp:docPr id="1" name="Picture 1" descr="Image result for ndrrmc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ndrrmc 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50262" cy="566841"/>
                            </a:xfrm>
                            <a:prstGeom prst="rect">
                              <a:avLst/>
                            </a:prstGeom>
                            <a:noFill/>
                            <a:ln>
                              <a:noFill/>
                            </a:ln>
                          </pic:spPr>
                        </pic:pic>
                      </a:graphicData>
                    </a:graphic>
                  </wp:inline>
                </w:drawing>
              </w:r>
            </w:ins>
            <w:ins w:id="10" w:author="Sherine Jane Coronel" w:date="2018-04-16T14:20:00Z">
              <w:r w:rsidR="00F15F56" w:rsidRPr="0064546B">
                <w:rPr>
                  <w:rFonts w:cstheme="majorHAnsi"/>
                  <w:noProof/>
                  <w:color w:val="000000" w:themeColor="text1"/>
                </w:rPr>
                <w:drawing>
                  <wp:inline distT="0" distB="0" distL="0" distR="0" wp14:anchorId="24A09FD3" wp14:editId="41202922">
                    <wp:extent cx="819510" cy="547221"/>
                    <wp:effectExtent l="0" t="0" r="0" b="5715"/>
                    <wp:docPr id="2" name="Picture 2" descr="Image result for ndrrmc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ndrrmc 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43347" cy="563138"/>
                            </a:xfrm>
                            <a:prstGeom prst="rect">
                              <a:avLst/>
                            </a:prstGeom>
                            <a:noFill/>
                            <a:ln>
                              <a:noFill/>
                            </a:ln>
                          </pic:spPr>
                        </pic:pic>
                      </a:graphicData>
                    </a:graphic>
                  </wp:inline>
                </w:drawing>
              </w:r>
            </w:ins>
          </w:p>
        </w:tc>
        <w:tc>
          <w:tcPr>
            <w:tcW w:w="4770" w:type="dxa"/>
            <w:tcPrChange w:id="11" w:author="Joey Bernadette Dela Cruz" w:date="2018-04-16T14:20:00Z">
              <w:tcPr>
                <w:tcW w:w="3120" w:type="dxa"/>
              </w:tcPr>
            </w:tcPrChange>
          </w:tcPr>
          <w:p w14:paraId="5AE205B0" w14:textId="77777777" w:rsidR="5651FA48" w:rsidRPr="0064546B" w:rsidRDefault="5651FA48" w:rsidP="00A67502">
            <w:pPr>
              <w:ind w:left="-108"/>
              <w:jc w:val="both"/>
              <w:cnfStyle w:val="100000000000" w:firstRow="1" w:lastRow="0" w:firstColumn="0" w:lastColumn="0" w:oddVBand="0" w:evenVBand="0" w:oddHBand="0" w:evenHBand="0" w:firstRowFirstColumn="0" w:firstRowLastColumn="0" w:lastRowFirstColumn="0" w:lastRowLastColumn="0"/>
              <w:rPr>
                <w:del w:id="12" w:author="Sherine Jane Coronel" w:date="2018-04-16T14:21:00Z"/>
                <w:rFonts w:cstheme="majorHAnsi"/>
                <w:color w:val="000000" w:themeColor="text1"/>
              </w:rPr>
            </w:pPr>
            <w:del w:id="13" w:author="Sherine Jane Coronel" w:date="2018-04-16T14:21:00Z">
              <w:r w:rsidRPr="0064546B">
                <w:rPr>
                  <w:rFonts w:eastAsia="Calibri" w:cstheme="majorHAnsi"/>
                  <w:color w:val="000000" w:themeColor="text1"/>
                </w:rPr>
                <w:delText>SOFTWARE DEVELOPMENT</w:delText>
              </w:r>
            </w:del>
          </w:p>
        </w:tc>
        <w:tc>
          <w:tcPr>
            <w:tcW w:w="1620" w:type="dxa"/>
            <w:tcPrChange w:id="14" w:author="Joey Bernadette Dela Cruz" w:date="2018-04-16T14:20:00Z">
              <w:tcPr>
                <w:tcW w:w="3120" w:type="dxa"/>
              </w:tcPr>
            </w:tcPrChange>
          </w:tcPr>
          <w:p w14:paraId="2C011AF6" w14:textId="77777777" w:rsidR="5651FA48" w:rsidRPr="0064546B" w:rsidRDefault="5651FA48" w:rsidP="00A67502">
            <w:pPr>
              <w:ind w:left="-108"/>
              <w:jc w:val="both"/>
              <w:cnfStyle w:val="100000000000" w:firstRow="1" w:lastRow="0" w:firstColumn="0" w:lastColumn="0" w:oddVBand="0" w:evenVBand="0" w:oddHBand="0" w:evenHBand="0" w:firstRowFirstColumn="0" w:firstRowLastColumn="0" w:lastRowFirstColumn="0" w:lastRowLastColumn="0"/>
              <w:rPr>
                <w:del w:id="15" w:author="Sherine Jane Coronel" w:date="2018-04-16T14:21:00Z"/>
                <w:rFonts w:cstheme="majorHAnsi"/>
                <w:color w:val="000000" w:themeColor="text1"/>
              </w:rPr>
            </w:pPr>
            <w:del w:id="16" w:author="Sherine Jane Coronel" w:date="2018-04-16T14:21:00Z">
              <w:r w:rsidRPr="0064546B">
                <w:rPr>
                  <w:rFonts w:eastAsia="Calibri" w:cstheme="majorHAnsi"/>
                  <w:color w:val="000000" w:themeColor="text1"/>
                </w:rPr>
                <w:delText>6 April 2018</w:delText>
              </w:r>
            </w:del>
          </w:p>
        </w:tc>
      </w:tr>
      <w:tr w:rsidR="5651FA48" w:rsidRPr="0064546B" w14:paraId="4EC78707" w14:textId="77777777" w:rsidTr="002E7EAF">
        <w:trPr>
          <w:del w:id="17" w:author="Sherine Jane Coronel" w:date="2018-04-16T14:21:00Z"/>
        </w:trPr>
        <w:tc>
          <w:tcPr>
            <w:cnfStyle w:val="001000000000" w:firstRow="0" w:lastRow="0" w:firstColumn="1" w:lastColumn="0" w:oddVBand="0" w:evenVBand="0" w:oddHBand="0" w:evenHBand="0" w:firstRowFirstColumn="0" w:firstRowLastColumn="0" w:lastRowFirstColumn="0" w:lastRowLastColumn="0"/>
            <w:tcW w:w="3145" w:type="dxa"/>
            <w:tcPrChange w:id="18" w:author="Joey Bernadette Dela Cruz" w:date="2018-04-16T14:20:00Z">
              <w:tcPr>
                <w:tcW w:w="3120" w:type="dxa"/>
              </w:tcPr>
            </w:tcPrChange>
          </w:tcPr>
          <w:p w14:paraId="207D4681" w14:textId="77777777" w:rsidR="5651FA48" w:rsidRPr="0064546B" w:rsidRDefault="5651FA48" w:rsidP="00A67502">
            <w:pPr>
              <w:jc w:val="both"/>
              <w:rPr>
                <w:del w:id="19" w:author="Sherine Jane Coronel" w:date="2018-04-16T14:21:00Z"/>
                <w:rFonts w:cstheme="majorHAnsi"/>
                <w:color w:val="000000" w:themeColor="text1"/>
              </w:rPr>
            </w:pPr>
          </w:p>
        </w:tc>
        <w:tc>
          <w:tcPr>
            <w:tcW w:w="4770" w:type="dxa"/>
            <w:tcPrChange w:id="20" w:author="Joey Bernadette Dela Cruz" w:date="2018-04-16T14:20:00Z">
              <w:tcPr>
                <w:tcW w:w="3120" w:type="dxa"/>
              </w:tcPr>
            </w:tcPrChange>
          </w:tcPr>
          <w:p w14:paraId="0106954A" w14:textId="77777777" w:rsidR="5651FA48" w:rsidRPr="0064546B" w:rsidRDefault="5651FA48" w:rsidP="00A67502">
            <w:pPr>
              <w:ind w:left="-108"/>
              <w:jc w:val="both"/>
              <w:cnfStyle w:val="000000000000" w:firstRow="0" w:lastRow="0" w:firstColumn="0" w:lastColumn="0" w:oddVBand="0" w:evenVBand="0" w:oddHBand="0" w:evenHBand="0" w:firstRowFirstColumn="0" w:firstRowLastColumn="0" w:lastRowFirstColumn="0" w:lastRowLastColumn="0"/>
              <w:rPr>
                <w:del w:id="21" w:author="Sherine Jane Coronel" w:date="2018-04-16T14:21:00Z"/>
                <w:rFonts w:cstheme="majorHAnsi"/>
                <w:color w:val="000000" w:themeColor="text1"/>
              </w:rPr>
            </w:pPr>
            <w:del w:id="22" w:author="Sherine Jane Coronel" w:date="2018-04-16T14:18:00Z">
              <w:r w:rsidRPr="0064546B">
                <w:rPr>
                  <w:rFonts w:eastAsia="Calibri" w:cstheme="majorHAnsi"/>
                  <w:i/>
                  <w:iCs/>
                  <w:color w:val="000000" w:themeColor="text1"/>
                </w:rPr>
                <w:delText>(project title)</w:delText>
              </w:r>
            </w:del>
            <w:ins w:id="23" w:author="Sherine Jane Coronel" w:date="2018-04-16T14:18:00Z">
              <w:r w:rsidR="0056227E" w:rsidRPr="0064546B">
                <w:rPr>
                  <w:rFonts w:eastAsia="Times New Roman" w:cstheme="majorHAnsi"/>
                  <w:i/>
                  <w:iCs/>
                  <w:color w:val="000000" w:themeColor="text1"/>
                </w:rPr>
                <w:t>NDRRMC – Logistics System</w:t>
              </w:r>
            </w:ins>
          </w:p>
        </w:tc>
        <w:tc>
          <w:tcPr>
            <w:tcW w:w="1620" w:type="dxa"/>
            <w:tcPrChange w:id="24" w:author="Joey Bernadette Dela Cruz" w:date="2018-04-16T14:20:00Z">
              <w:tcPr>
                <w:tcW w:w="3120" w:type="dxa"/>
              </w:tcPr>
            </w:tcPrChange>
          </w:tcPr>
          <w:p w14:paraId="7499E3DD" w14:textId="77777777" w:rsidR="5651FA48" w:rsidRPr="0064546B" w:rsidRDefault="5651FA48" w:rsidP="00A67502">
            <w:pPr>
              <w:ind w:left="-108"/>
              <w:jc w:val="both"/>
              <w:cnfStyle w:val="000000000000" w:firstRow="0" w:lastRow="0" w:firstColumn="0" w:lastColumn="0" w:oddVBand="0" w:evenVBand="0" w:oddHBand="0" w:evenHBand="0" w:firstRowFirstColumn="0" w:firstRowLastColumn="0" w:lastRowFirstColumn="0" w:lastRowLastColumn="0"/>
              <w:rPr>
                <w:del w:id="25" w:author="Sherine Jane Coronel" w:date="2018-04-16T14:21:00Z"/>
                <w:rFonts w:cstheme="majorHAnsi"/>
                <w:color w:val="000000" w:themeColor="text1"/>
              </w:rPr>
            </w:pPr>
            <w:del w:id="26" w:author="Sherine Jane Coronel" w:date="2018-04-16T14:21:00Z">
              <w:r w:rsidRPr="0064546B">
                <w:rPr>
                  <w:rFonts w:eastAsia="Calibri" w:cstheme="majorHAnsi"/>
                  <w:color w:val="000000" w:themeColor="text1"/>
                </w:rPr>
                <w:delText>14:47:03</w:delText>
              </w:r>
            </w:del>
          </w:p>
        </w:tc>
      </w:tr>
      <w:tr w:rsidR="5651FA48" w:rsidRPr="0064546B" w14:paraId="613085C2" w14:textId="77777777" w:rsidTr="002E7EAF">
        <w:trPr>
          <w:del w:id="27" w:author="Sherine Jane Coronel" w:date="2018-04-16T14:21:00Z"/>
        </w:trPr>
        <w:tc>
          <w:tcPr>
            <w:cnfStyle w:val="001000000000" w:firstRow="0" w:lastRow="0" w:firstColumn="1" w:lastColumn="0" w:oddVBand="0" w:evenVBand="0" w:oddHBand="0" w:evenHBand="0" w:firstRowFirstColumn="0" w:firstRowLastColumn="0" w:lastRowFirstColumn="0" w:lastRowLastColumn="0"/>
            <w:tcW w:w="3145" w:type="dxa"/>
            <w:tcPrChange w:id="28" w:author="Joey Bernadette Dela Cruz" w:date="2018-04-16T14:20:00Z">
              <w:tcPr>
                <w:tcW w:w="3120" w:type="dxa"/>
              </w:tcPr>
            </w:tcPrChange>
          </w:tcPr>
          <w:p w14:paraId="5793F294" w14:textId="77777777" w:rsidR="5651FA48" w:rsidRPr="0064546B" w:rsidRDefault="5651FA48" w:rsidP="00A67502">
            <w:pPr>
              <w:jc w:val="both"/>
              <w:rPr>
                <w:del w:id="29" w:author="Sherine Jane Coronel" w:date="2018-04-16T14:21:00Z"/>
                <w:rFonts w:cstheme="majorHAnsi"/>
                <w:color w:val="000000" w:themeColor="text1"/>
              </w:rPr>
            </w:pPr>
          </w:p>
        </w:tc>
        <w:tc>
          <w:tcPr>
            <w:tcW w:w="4770" w:type="dxa"/>
            <w:tcPrChange w:id="30" w:author="Joey Bernadette Dela Cruz" w:date="2018-04-16T14:20:00Z">
              <w:tcPr>
                <w:tcW w:w="3120" w:type="dxa"/>
              </w:tcPr>
            </w:tcPrChange>
          </w:tcPr>
          <w:p w14:paraId="61CE0C34" w14:textId="77777777" w:rsidR="5651FA48" w:rsidRPr="0064546B" w:rsidRDefault="5651FA48" w:rsidP="00A67502">
            <w:pPr>
              <w:ind w:left="-108"/>
              <w:jc w:val="both"/>
              <w:cnfStyle w:val="000000000000" w:firstRow="0" w:lastRow="0" w:firstColumn="0" w:lastColumn="0" w:oddVBand="0" w:evenVBand="0" w:oddHBand="0" w:evenHBand="0" w:firstRowFirstColumn="0" w:firstRowLastColumn="0" w:lastRowFirstColumn="0" w:lastRowLastColumn="0"/>
              <w:rPr>
                <w:del w:id="31" w:author="Sherine Jane Coronel" w:date="2018-04-16T14:21:00Z"/>
                <w:rFonts w:cstheme="majorHAnsi"/>
                <w:color w:val="000000" w:themeColor="text1"/>
              </w:rPr>
            </w:pPr>
            <w:del w:id="32" w:author="Sherine Jane Coronel" w:date="2018-04-16T14:21:00Z">
              <w:r w:rsidRPr="0064546B">
                <w:rPr>
                  <w:rFonts w:eastAsia="Calibri" w:cstheme="majorHAnsi"/>
                  <w:color w:val="000000" w:themeColor="text1"/>
                </w:rPr>
                <w:delText>PREPARED BY:</w:delText>
              </w:r>
            </w:del>
            <w:ins w:id="33" w:author="Sherine Jane Coronel" w:date="2018-04-16T14:18:00Z">
              <w:r w:rsidR="0056227E" w:rsidRPr="0064546B">
                <w:rPr>
                  <w:rFonts w:eastAsia="Times New Roman" w:cstheme="majorHAnsi"/>
                  <w:color w:val="000000" w:themeColor="text1"/>
                </w:rPr>
                <w:t xml:space="preserve"> </w:t>
              </w:r>
              <w:proofErr w:type="spellStart"/>
              <w:r w:rsidR="0056227E" w:rsidRPr="0064546B">
                <w:rPr>
                  <w:rFonts w:eastAsia="Times New Roman" w:cstheme="majorHAnsi"/>
                  <w:color w:val="000000" w:themeColor="text1"/>
                </w:rPr>
                <w:t>Sherine</w:t>
              </w:r>
              <w:proofErr w:type="spellEnd"/>
              <w:r w:rsidR="0056227E" w:rsidRPr="0064546B">
                <w:rPr>
                  <w:rFonts w:eastAsia="Times New Roman" w:cstheme="majorHAnsi"/>
                  <w:color w:val="000000" w:themeColor="text1"/>
                </w:rPr>
                <w:t xml:space="preserve"> Jane C. </w:t>
              </w:r>
              <w:proofErr w:type="spellStart"/>
              <w:r w:rsidR="0056227E" w:rsidRPr="0064546B">
                <w:rPr>
                  <w:rFonts w:eastAsia="Times New Roman" w:cstheme="majorHAnsi"/>
                  <w:color w:val="000000" w:themeColor="text1"/>
                </w:rPr>
                <w:t>Coronel</w:t>
              </w:r>
            </w:ins>
          </w:p>
        </w:tc>
        <w:tc>
          <w:tcPr>
            <w:tcW w:w="1620" w:type="dxa"/>
            <w:tcPrChange w:id="34" w:author="Joey Bernadette Dela Cruz" w:date="2018-04-16T14:20:00Z">
              <w:tcPr>
                <w:tcW w:w="3120" w:type="dxa"/>
              </w:tcPr>
            </w:tcPrChange>
          </w:tcPr>
          <w:p w14:paraId="38B70B12" w14:textId="77777777" w:rsidR="5651FA48" w:rsidRPr="0064546B" w:rsidRDefault="5651FA48" w:rsidP="00A67502">
            <w:pPr>
              <w:ind w:left="-108"/>
              <w:jc w:val="both"/>
              <w:cnfStyle w:val="000000000000" w:firstRow="0" w:lastRow="0" w:firstColumn="0" w:lastColumn="0" w:oddVBand="0" w:evenVBand="0" w:oddHBand="0" w:evenHBand="0" w:firstRowFirstColumn="0" w:firstRowLastColumn="0" w:lastRowFirstColumn="0" w:lastRowLastColumn="0"/>
              <w:rPr>
                <w:del w:id="35" w:author="Sherine Jane Coronel" w:date="2018-04-16T14:21:00Z"/>
                <w:rFonts w:cstheme="majorHAnsi"/>
                <w:color w:val="000000" w:themeColor="text1"/>
              </w:rPr>
            </w:pPr>
            <w:del w:id="36" w:author="Sherine Jane Coronel" w:date="2018-04-16T14:21:00Z">
              <w:r w:rsidRPr="0064546B">
                <w:rPr>
                  <w:rFonts w:eastAsia="Calibri" w:cstheme="majorHAnsi"/>
                  <w:color w:val="000000" w:themeColor="text1"/>
                </w:rPr>
                <w:delText xml:space="preserve">Page X of </w:delText>
              </w:r>
            </w:del>
          </w:p>
        </w:tc>
      </w:tr>
    </w:tbl>
    <w:p w14:paraId="6F20C51B" w14:textId="657024EA" w:rsidR="00A0243D" w:rsidRDefault="00BF5FCD" w:rsidP="00BF5FCD">
      <w:pPr>
        <w:spacing w:after="0" w:line="240" w:lineRule="auto"/>
        <w:jc w:val="center"/>
        <w:rPr>
          <w:rFonts w:eastAsia="Times New Roman" w:cstheme="majorHAnsi"/>
          <w:b/>
          <w:color w:val="000000" w:themeColor="text1"/>
          <w:sz w:val="36"/>
          <w:szCs w:val="36"/>
        </w:rPr>
      </w:pPr>
      <w:r w:rsidRPr="00BF5FCD">
        <w:rPr>
          <w:rFonts w:eastAsia="Times New Roman" w:cstheme="majorHAnsi"/>
          <w:b/>
          <w:color w:val="000000" w:themeColor="text1"/>
          <w:sz w:val="36"/>
          <w:szCs w:val="36"/>
        </w:rPr>
        <w:t>LOGIST</w:t>
      </w:r>
      <w:proofErr w:type="spellEnd"/>
      <w:r w:rsidRPr="00BF5FCD">
        <w:rPr>
          <w:rFonts w:eastAsia="Times New Roman" w:cstheme="majorHAnsi"/>
          <w:b/>
          <w:color w:val="000000" w:themeColor="text1"/>
          <w:sz w:val="36"/>
          <w:szCs w:val="36"/>
        </w:rPr>
        <w:t>ICS</w:t>
      </w:r>
      <w:r w:rsidR="00E60CEA">
        <w:rPr>
          <w:rFonts w:eastAsia="Times New Roman" w:cstheme="majorHAnsi"/>
          <w:b/>
          <w:color w:val="000000" w:themeColor="text1"/>
          <w:sz w:val="36"/>
          <w:szCs w:val="36"/>
        </w:rPr>
        <w:t xml:space="preserve"> CLUSTER</w:t>
      </w:r>
    </w:p>
    <w:p w14:paraId="7C12DBA8" w14:textId="77777777" w:rsidR="00E60CEA" w:rsidRDefault="00EE776B" w:rsidP="00E60CEA">
      <w:pPr>
        <w:spacing w:after="0" w:line="360" w:lineRule="auto"/>
        <w:jc w:val="center"/>
        <w:rPr>
          <w:rFonts w:eastAsia="Times New Roman" w:cstheme="majorHAnsi"/>
          <w:color w:val="000000" w:themeColor="text1"/>
          <w:sz w:val="26"/>
          <w:szCs w:val="26"/>
        </w:rPr>
      </w:pPr>
      <w:r>
        <w:rPr>
          <w:rFonts w:eastAsia="Times New Roman" w:cstheme="majorHAnsi"/>
          <w:color w:val="000000" w:themeColor="text1"/>
          <w:sz w:val="26"/>
          <w:szCs w:val="26"/>
        </w:rPr>
        <w:t>NATIONAL DISASTER RISK REDUCTION AND MANAGEMENT COUNCIL</w:t>
      </w:r>
    </w:p>
    <w:p w14:paraId="60907F29" w14:textId="596D96BD" w:rsidR="003945A0" w:rsidRPr="002F307A" w:rsidRDefault="003945A0" w:rsidP="002F307A">
      <w:pPr>
        <w:spacing w:after="0" w:line="360" w:lineRule="auto"/>
        <w:jc w:val="center"/>
        <w:rPr>
          <w:rFonts w:eastAsia="Times New Roman" w:cstheme="majorHAnsi"/>
          <w:color w:val="000000" w:themeColor="text1"/>
          <w:sz w:val="26"/>
          <w:szCs w:val="26"/>
        </w:rPr>
      </w:pPr>
      <w:r w:rsidRPr="00E257AB">
        <w:rPr>
          <w:rFonts w:eastAsia="Times New Roman" w:cstheme="majorHAnsi"/>
          <w:b/>
          <w:color w:val="000000" w:themeColor="text1"/>
        </w:rPr>
        <mc:AlternateContent>
          <mc:Choice Requires="wps">
            <w:drawing>
              <wp:anchor distT="0" distB="0" distL="114300" distR="114300" simplePos="0" relativeHeight="251658250" behindDoc="0" locked="0" layoutInCell="1" allowOverlap="1" wp14:anchorId="3B24C7DB" wp14:editId="74ECA197">
                <wp:simplePos x="0" y="0"/>
                <wp:positionH relativeFrom="margin">
                  <wp:posOffset>-577</wp:posOffset>
                </wp:positionH>
                <wp:positionV relativeFrom="margin">
                  <wp:posOffset>955675</wp:posOffset>
                </wp:positionV>
                <wp:extent cx="5956935" cy="0"/>
                <wp:effectExtent l="0" t="0" r="24765" b="19050"/>
                <wp:wrapSquare wrapText="bothSides"/>
                <wp:docPr id="7" name="Straight Connector 7"/>
                <wp:cNvGraphicFramePr/>
                <a:graphic xmlns:a="http://schemas.openxmlformats.org/drawingml/2006/main">
                  <a:graphicData uri="http://schemas.microsoft.com/office/word/2010/wordprocessingShape">
                    <wps:wsp>
                      <wps:cNvCnPr/>
                      <wps:spPr>
                        <a:xfrm>
                          <a:off x="0" y="0"/>
                          <a:ext cx="5956935"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8D7E98" id="Straight Connector 7" o:spid="_x0000_s1026" style="position:absolute;z-index:25165825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 from="-.05pt,75.25pt" to="469pt,7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" strokecolor="black [3213]" strokeweight=".5pt">
                <v:stroke joinstyle="miter"/>
                <w10:wrap type="square" anchorx="margin" anchory="margin"/>
              </v:line>
            </w:pict>
          </mc:Fallback>
        </mc:AlternateContent>
      </w:r>
      <w:r w:rsidR="005A7409" w:rsidRPr="00E257AB">
        <w:rPr>
          <w:rFonts w:eastAsia="Times New Roman" w:cstheme="majorHAnsi"/>
          <w:b/>
          <w:color w:val="000000" w:themeColor="text1"/>
          <w:sz w:val="24"/>
          <w:szCs w:val="24"/>
        </w:rPr>
        <w:t>Software Development</w:t>
      </w:r>
      <w:r w:rsidR="005A7409">
        <w:rPr>
          <w:rFonts w:eastAsia="Times New Roman" w:cstheme="majorHAnsi"/>
          <w:color w:val="000000" w:themeColor="text1"/>
          <w:sz w:val="24"/>
          <w:szCs w:val="24"/>
        </w:rPr>
        <w:t xml:space="preserve"> | Asia Pacific College </w:t>
      </w:r>
      <w:r>
        <w:rPr>
          <w:rFonts w:eastAsia="Times New Roman" w:cstheme="majorHAnsi"/>
          <w:color w:val="000000" w:themeColor="text1"/>
          <w:sz w:val="24"/>
          <w:szCs w:val="24"/>
        </w:rPr>
        <w:t>A</w:t>
      </w:r>
      <w:r w:rsidR="005A7409">
        <w:rPr>
          <w:rFonts w:eastAsia="Times New Roman" w:cstheme="majorHAnsi"/>
          <w:color w:val="000000" w:themeColor="text1"/>
          <w:sz w:val="24"/>
          <w:szCs w:val="24"/>
        </w:rPr>
        <w:t>.Y. 2017-2018</w:t>
      </w:r>
    </w:p>
    <w:p w14:paraId="36DD7E47" w14:textId="59047C99" w:rsidR="00646CB7" w:rsidRDefault="00646CB7" w:rsidP="00F4579A">
      <w:pPr>
        <w:rPr>
          <w:rFonts w:eastAsia="Times New Roman" w:cstheme="majorHAnsi"/>
          <w:color w:val="000000" w:themeColor="text1"/>
          <w:sz w:val="4"/>
          <w:szCs w:val="4"/>
        </w:rPr>
      </w:pPr>
    </w:p>
    <w:p w14:paraId="4F4624FA" w14:textId="77777777" w:rsidR="0096522B" w:rsidRPr="0096522B" w:rsidRDefault="0096522B" w:rsidP="00F4579A">
      <w:pPr>
        <w:rPr>
          <w:rFonts w:eastAsia="Times New Roman" w:cstheme="majorHAnsi"/>
          <w:color w:val="000000" w:themeColor="text1"/>
          <w:sz w:val="4"/>
          <w:szCs w:val="4"/>
        </w:rPr>
      </w:pPr>
    </w:p>
    <w:p w14:paraId="6B475AD6" w14:textId="00D294F2" w:rsidR="003A7EDB" w:rsidRDefault="003A7EDB" w:rsidP="00F4579A">
      <w:pPr>
        <w:rPr>
          <w:rFonts w:eastAsia="Times New Roman" w:cstheme="majorHAnsi"/>
          <w:b/>
          <w:color w:val="000000" w:themeColor="text1"/>
        </w:rPr>
      </w:pPr>
      <w:r>
        <w:rPr>
          <w:rFonts w:eastAsia="Times New Roman" w:cstheme="majorHAnsi"/>
          <w:b/>
          <w:color w:val="000000" w:themeColor="text1"/>
        </w:rPr>
        <w:t>Project Title:</w:t>
      </w:r>
    </w:p>
    <w:p w14:paraId="490FDE2A" w14:textId="307D4EEC" w:rsidR="003A7EDB" w:rsidRPr="003A7EDB" w:rsidRDefault="003A7EDB" w:rsidP="003A7EDB">
      <w:pPr>
        <w:pStyle w:val="ListParagraph"/>
        <w:numPr>
          <w:ilvl w:val="0"/>
          <w:numId w:val="17"/>
        </w:numPr>
        <w:rPr>
          <w:rFonts w:eastAsia="Times New Roman" w:cstheme="majorHAnsi"/>
          <w:color w:val="000000" w:themeColor="text1"/>
        </w:rPr>
      </w:pPr>
      <w:r>
        <w:rPr>
          <w:rFonts w:eastAsia="Times New Roman" w:cstheme="majorHAnsi"/>
          <w:color w:val="000000" w:themeColor="text1"/>
        </w:rPr>
        <w:t>NDRRMC – Logistics System</w:t>
      </w:r>
    </w:p>
    <w:p w14:paraId="15BD0464" w14:textId="4C40C160" w:rsidR="003945A0" w:rsidRDefault="0096522B" w:rsidP="00F4579A">
      <w:pPr>
        <w:rPr>
          <w:rFonts w:eastAsia="Times New Roman" w:cstheme="majorHAnsi"/>
          <w:b/>
          <w:color w:val="000000" w:themeColor="text1"/>
        </w:rPr>
      </w:pPr>
      <w:r>
        <w:rPr>
          <w:rFonts w:eastAsia="Times New Roman" w:cstheme="majorHAnsi"/>
          <w:b/>
          <w:color w:val="000000" w:themeColor="text1"/>
        </w:rPr>
        <w:t>Project Team:</w:t>
      </w:r>
    </w:p>
    <w:p w14:paraId="717309F1" w14:textId="706FA696" w:rsidR="00C55291" w:rsidRPr="00C05424" w:rsidRDefault="00C55291" w:rsidP="00C05424">
      <w:pPr>
        <w:pStyle w:val="ListParagraph"/>
        <w:numPr>
          <w:ilvl w:val="0"/>
          <w:numId w:val="8"/>
        </w:numPr>
        <w:spacing w:line="276" w:lineRule="auto"/>
        <w:rPr>
          <w:rFonts w:eastAsia="Times New Roman" w:cstheme="majorHAnsi"/>
          <w:color w:val="000000" w:themeColor="text1"/>
        </w:rPr>
      </w:pPr>
      <w:r w:rsidRPr="00C05424">
        <w:rPr>
          <w:rFonts w:eastAsia="Times New Roman" w:cstheme="majorHAnsi"/>
          <w:color w:val="000000" w:themeColor="text1"/>
        </w:rPr>
        <w:t>Jimenez, Marc Adrian</w:t>
      </w:r>
      <w:r w:rsidRPr="00C05424">
        <w:rPr>
          <w:rFonts w:eastAsia="Times New Roman" w:cstheme="majorHAnsi"/>
          <w:color w:val="000000" w:themeColor="text1"/>
        </w:rPr>
        <w:tab/>
      </w:r>
      <w:r w:rsidRPr="00C05424">
        <w:rPr>
          <w:rFonts w:eastAsia="Times New Roman" w:cstheme="majorHAnsi"/>
          <w:color w:val="000000" w:themeColor="text1"/>
        </w:rPr>
        <w:tab/>
      </w:r>
      <w:r w:rsidR="00472F86" w:rsidRPr="00C05424">
        <w:rPr>
          <w:rFonts w:eastAsia="Times New Roman" w:cstheme="majorHAnsi"/>
          <w:color w:val="000000" w:themeColor="text1"/>
        </w:rPr>
        <w:t>BSCS-CN</w:t>
      </w:r>
      <w:r w:rsidR="00472F86" w:rsidRPr="00C05424">
        <w:rPr>
          <w:rFonts w:eastAsia="Times New Roman" w:cstheme="majorHAnsi"/>
          <w:color w:val="000000" w:themeColor="text1"/>
        </w:rPr>
        <w:tab/>
      </w:r>
      <w:r w:rsidR="0072196D" w:rsidRPr="00C05424">
        <w:rPr>
          <w:rFonts w:eastAsia="Times New Roman" w:cstheme="majorHAnsi"/>
          <w:color w:val="000000" w:themeColor="text1"/>
        </w:rPr>
        <w:t>Project Manager/</w:t>
      </w:r>
      <w:r w:rsidR="00CC27C9">
        <w:rPr>
          <w:rFonts w:eastAsia="Times New Roman" w:cstheme="majorHAnsi"/>
          <w:color w:val="000000" w:themeColor="text1"/>
        </w:rPr>
        <w:t xml:space="preserve"> Assistant System </w:t>
      </w:r>
      <w:r w:rsidR="0072196D" w:rsidRPr="00C05424">
        <w:rPr>
          <w:rFonts w:eastAsia="Times New Roman" w:cstheme="majorHAnsi"/>
          <w:color w:val="000000" w:themeColor="text1"/>
        </w:rPr>
        <w:t>Developer</w:t>
      </w:r>
    </w:p>
    <w:p w14:paraId="518C0ABC" w14:textId="3DA1F095" w:rsidR="00434375" w:rsidRPr="00C05424" w:rsidRDefault="00434375" w:rsidP="00C05424">
      <w:pPr>
        <w:pStyle w:val="ListParagraph"/>
        <w:numPr>
          <w:ilvl w:val="0"/>
          <w:numId w:val="8"/>
        </w:numPr>
        <w:spacing w:line="276" w:lineRule="auto"/>
        <w:rPr>
          <w:rFonts w:eastAsia="Times New Roman" w:cstheme="majorHAnsi"/>
          <w:color w:val="000000" w:themeColor="text1"/>
        </w:rPr>
      </w:pPr>
      <w:proofErr w:type="spellStart"/>
      <w:r w:rsidRPr="00C05424">
        <w:rPr>
          <w:rFonts w:eastAsia="Times New Roman" w:cstheme="majorHAnsi"/>
          <w:color w:val="000000" w:themeColor="text1"/>
        </w:rPr>
        <w:t>Abuel</w:t>
      </w:r>
      <w:proofErr w:type="spellEnd"/>
      <w:r w:rsidRPr="00C05424">
        <w:rPr>
          <w:rFonts w:eastAsia="Times New Roman" w:cstheme="majorHAnsi"/>
          <w:color w:val="000000" w:themeColor="text1"/>
        </w:rPr>
        <w:t>, Ferdinand Kenneth</w:t>
      </w:r>
      <w:r w:rsidRPr="00C05424">
        <w:rPr>
          <w:rFonts w:eastAsia="Times New Roman" w:cstheme="majorHAnsi"/>
          <w:color w:val="000000" w:themeColor="text1"/>
        </w:rPr>
        <w:tab/>
        <w:t>BSIT-MI</w:t>
      </w:r>
      <w:r w:rsidRPr="00C05424">
        <w:rPr>
          <w:rFonts w:eastAsia="Times New Roman" w:cstheme="majorHAnsi"/>
          <w:color w:val="000000" w:themeColor="text1"/>
        </w:rPr>
        <w:tab/>
      </w:r>
      <w:r w:rsidRPr="00C05424">
        <w:rPr>
          <w:rFonts w:eastAsia="Times New Roman" w:cstheme="majorHAnsi"/>
          <w:color w:val="000000" w:themeColor="text1"/>
        </w:rPr>
        <w:tab/>
      </w:r>
      <w:r w:rsidR="00CC27C9">
        <w:rPr>
          <w:rFonts w:eastAsia="Times New Roman" w:cstheme="majorHAnsi"/>
          <w:color w:val="000000" w:themeColor="text1"/>
        </w:rPr>
        <w:t>System</w:t>
      </w:r>
      <w:r w:rsidRPr="00C05424">
        <w:rPr>
          <w:rFonts w:eastAsia="Times New Roman" w:cstheme="majorHAnsi"/>
          <w:color w:val="000000" w:themeColor="text1"/>
        </w:rPr>
        <w:t xml:space="preserve"> Developer</w:t>
      </w:r>
    </w:p>
    <w:p w14:paraId="04849CE7" w14:textId="6719F4A3" w:rsidR="00434375" w:rsidRPr="00C05424" w:rsidRDefault="00434375" w:rsidP="00C05424">
      <w:pPr>
        <w:pStyle w:val="ListParagraph"/>
        <w:numPr>
          <w:ilvl w:val="0"/>
          <w:numId w:val="8"/>
        </w:numPr>
        <w:spacing w:line="276" w:lineRule="auto"/>
        <w:rPr>
          <w:rFonts w:eastAsia="Times New Roman" w:cstheme="majorHAnsi"/>
          <w:color w:val="000000" w:themeColor="text1"/>
        </w:rPr>
      </w:pPr>
      <w:r w:rsidRPr="00C05424">
        <w:rPr>
          <w:rFonts w:eastAsia="Times New Roman" w:cstheme="majorHAnsi"/>
          <w:color w:val="000000" w:themeColor="text1"/>
        </w:rPr>
        <w:t xml:space="preserve">Coronel, </w:t>
      </w:r>
      <w:proofErr w:type="spellStart"/>
      <w:r w:rsidRPr="00C05424">
        <w:rPr>
          <w:rFonts w:eastAsia="Times New Roman" w:cstheme="majorHAnsi"/>
          <w:color w:val="000000" w:themeColor="text1"/>
        </w:rPr>
        <w:t>Sherine</w:t>
      </w:r>
      <w:proofErr w:type="spellEnd"/>
      <w:r w:rsidRPr="00C05424">
        <w:rPr>
          <w:rFonts w:eastAsia="Times New Roman" w:cstheme="majorHAnsi"/>
          <w:color w:val="000000" w:themeColor="text1"/>
        </w:rPr>
        <w:t xml:space="preserve"> Jane</w:t>
      </w:r>
      <w:r w:rsidRPr="00C05424">
        <w:rPr>
          <w:rFonts w:eastAsia="Times New Roman" w:cstheme="majorHAnsi"/>
          <w:color w:val="000000" w:themeColor="text1"/>
        </w:rPr>
        <w:tab/>
      </w:r>
      <w:r w:rsidRPr="00C05424">
        <w:rPr>
          <w:rFonts w:eastAsia="Times New Roman" w:cstheme="majorHAnsi"/>
          <w:color w:val="000000" w:themeColor="text1"/>
        </w:rPr>
        <w:tab/>
        <w:t>BSCS-SS</w:t>
      </w:r>
      <w:r w:rsidRPr="00C05424">
        <w:rPr>
          <w:rFonts w:eastAsia="Times New Roman" w:cstheme="majorHAnsi"/>
          <w:color w:val="000000" w:themeColor="text1"/>
        </w:rPr>
        <w:tab/>
      </w:r>
      <w:r w:rsidRPr="00C05424">
        <w:rPr>
          <w:rFonts w:eastAsia="Times New Roman" w:cstheme="majorHAnsi"/>
          <w:color w:val="000000" w:themeColor="text1"/>
        </w:rPr>
        <w:tab/>
        <w:t>Documenter/</w:t>
      </w:r>
      <w:r w:rsidR="001A133D" w:rsidRPr="00C05424">
        <w:rPr>
          <w:rFonts w:eastAsia="Times New Roman" w:cstheme="majorHAnsi"/>
          <w:color w:val="000000" w:themeColor="text1"/>
        </w:rPr>
        <w:t xml:space="preserve">Assistant </w:t>
      </w:r>
      <w:r w:rsidRPr="00C05424">
        <w:rPr>
          <w:rFonts w:eastAsia="Times New Roman" w:cstheme="majorHAnsi"/>
          <w:color w:val="000000" w:themeColor="text1"/>
        </w:rPr>
        <w:t xml:space="preserve">Quality </w:t>
      </w:r>
      <w:r w:rsidR="000A6F73" w:rsidRPr="00C05424">
        <w:rPr>
          <w:rFonts w:eastAsia="Times New Roman" w:cstheme="majorHAnsi"/>
          <w:color w:val="000000" w:themeColor="text1"/>
        </w:rPr>
        <w:t>Assurance Analyst</w:t>
      </w:r>
    </w:p>
    <w:p w14:paraId="260D2621" w14:textId="4AA1FEAD" w:rsidR="00434375" w:rsidRDefault="00434375" w:rsidP="00C05424">
      <w:pPr>
        <w:pStyle w:val="ListParagraph"/>
        <w:numPr>
          <w:ilvl w:val="0"/>
          <w:numId w:val="8"/>
        </w:numPr>
        <w:spacing w:line="276" w:lineRule="auto"/>
        <w:rPr>
          <w:rFonts w:eastAsia="Times New Roman" w:cstheme="majorHAnsi"/>
          <w:color w:val="000000" w:themeColor="text1"/>
        </w:rPr>
      </w:pPr>
      <w:proofErr w:type="spellStart"/>
      <w:r w:rsidRPr="00C05424">
        <w:rPr>
          <w:rFonts w:eastAsia="Times New Roman" w:cstheme="majorHAnsi"/>
          <w:color w:val="000000" w:themeColor="text1"/>
        </w:rPr>
        <w:t>Dela</w:t>
      </w:r>
      <w:proofErr w:type="spellEnd"/>
      <w:r w:rsidRPr="00C05424">
        <w:rPr>
          <w:rFonts w:eastAsia="Times New Roman" w:cstheme="majorHAnsi"/>
          <w:color w:val="000000" w:themeColor="text1"/>
        </w:rPr>
        <w:t xml:space="preserve"> Cruz, Joey Bernadette</w:t>
      </w:r>
      <w:r w:rsidRPr="00C05424">
        <w:rPr>
          <w:rFonts w:eastAsia="Times New Roman" w:cstheme="majorHAnsi"/>
          <w:color w:val="000000" w:themeColor="text1"/>
        </w:rPr>
        <w:tab/>
        <w:t>BSCS-CN</w:t>
      </w:r>
      <w:r w:rsidRPr="00C05424">
        <w:rPr>
          <w:rFonts w:eastAsia="Times New Roman" w:cstheme="majorHAnsi"/>
          <w:color w:val="000000" w:themeColor="text1"/>
        </w:rPr>
        <w:tab/>
      </w:r>
      <w:r w:rsidR="00876DA1" w:rsidRPr="00C05424">
        <w:rPr>
          <w:rFonts w:eastAsia="Times New Roman" w:cstheme="majorHAnsi"/>
          <w:color w:val="000000" w:themeColor="text1"/>
        </w:rPr>
        <w:t xml:space="preserve">Assistant </w:t>
      </w:r>
      <w:r w:rsidRPr="00C05424">
        <w:rPr>
          <w:rFonts w:eastAsia="Times New Roman" w:cstheme="majorHAnsi"/>
          <w:color w:val="000000" w:themeColor="text1"/>
        </w:rPr>
        <w:t>Documenter/</w:t>
      </w:r>
      <w:r w:rsidR="000A6F73" w:rsidRPr="00C05424">
        <w:rPr>
          <w:rFonts w:eastAsia="Times New Roman" w:cstheme="majorHAnsi"/>
          <w:color w:val="000000" w:themeColor="text1"/>
        </w:rPr>
        <w:t>Quality Assurance Analyst</w:t>
      </w:r>
    </w:p>
    <w:p w14:paraId="7FA0938F" w14:textId="013299D6" w:rsidR="00C05424" w:rsidRDefault="00C05424" w:rsidP="00C05424">
      <w:pPr>
        <w:spacing w:line="276" w:lineRule="auto"/>
        <w:rPr>
          <w:rFonts w:eastAsia="Times New Roman" w:cstheme="majorHAnsi"/>
          <w:b/>
          <w:color w:val="000000" w:themeColor="text1"/>
        </w:rPr>
      </w:pPr>
      <w:r>
        <w:rPr>
          <w:rFonts w:eastAsia="Times New Roman" w:cstheme="majorHAnsi"/>
          <w:b/>
          <w:color w:val="000000" w:themeColor="text1"/>
        </w:rPr>
        <w:t>Course Instructor:</w:t>
      </w:r>
    </w:p>
    <w:p w14:paraId="06C4EB74" w14:textId="1B74A918" w:rsidR="00C05424" w:rsidRPr="00077DD8" w:rsidRDefault="00C05424" w:rsidP="0027305F">
      <w:pPr>
        <w:pStyle w:val="ListParagraph"/>
        <w:numPr>
          <w:ilvl w:val="0"/>
          <w:numId w:val="10"/>
        </w:numPr>
        <w:rPr>
          <w:rFonts w:cstheme="majorHAnsi"/>
        </w:rPr>
      </w:pPr>
      <w:r w:rsidRPr="0027305F">
        <w:rPr>
          <w:rFonts w:cstheme="majorHAnsi"/>
        </w:rPr>
        <w:t xml:space="preserve">Mr. Edmundo </w:t>
      </w:r>
      <w:proofErr w:type="spellStart"/>
      <w:r w:rsidRPr="0027305F">
        <w:rPr>
          <w:rFonts w:cstheme="majorHAnsi"/>
        </w:rPr>
        <w:t>Casi</w:t>
      </w:r>
      <w:r w:rsidR="0027305F" w:rsidRPr="0027305F">
        <w:rPr>
          <w:rFonts w:cstheme="majorHAnsi"/>
        </w:rPr>
        <w:t>ñ</w:t>
      </w:r>
      <w:r w:rsidRPr="0027305F">
        <w:rPr>
          <w:rFonts w:eastAsia="Times New Roman" w:cstheme="majorHAnsi"/>
          <w:color w:val="000000" w:themeColor="text1"/>
        </w:rPr>
        <w:t>o</w:t>
      </w:r>
      <w:proofErr w:type="spellEnd"/>
      <w:r w:rsidR="0027305F">
        <w:rPr>
          <w:rFonts w:eastAsia="Times New Roman" w:cstheme="majorHAnsi"/>
          <w:color w:val="000000" w:themeColor="text1"/>
        </w:rPr>
        <w:tab/>
      </w:r>
      <w:r w:rsidR="0027305F">
        <w:rPr>
          <w:rFonts w:eastAsia="Times New Roman" w:cstheme="majorHAnsi"/>
          <w:color w:val="000000" w:themeColor="text1"/>
        </w:rPr>
        <w:tab/>
      </w:r>
      <w:r w:rsidR="00077DD8">
        <w:rPr>
          <w:rFonts w:eastAsia="Times New Roman" w:cstheme="majorHAnsi"/>
          <w:color w:val="000000" w:themeColor="text1"/>
        </w:rPr>
        <w:tab/>
      </w:r>
      <w:r w:rsidR="00077DD8">
        <w:rPr>
          <w:rFonts w:eastAsia="Times New Roman" w:cstheme="majorHAnsi"/>
          <w:color w:val="000000" w:themeColor="text1"/>
        </w:rPr>
        <w:tab/>
        <w:t>Project Adviser</w:t>
      </w:r>
    </w:p>
    <w:p w14:paraId="11093BAF" w14:textId="0B92BD88" w:rsidR="00077DD8" w:rsidRDefault="003C52FC" w:rsidP="00077DD8">
      <w:pPr>
        <w:rPr>
          <w:rFonts w:cstheme="majorHAnsi"/>
          <w:b/>
        </w:rPr>
      </w:pPr>
      <w:r>
        <w:rPr>
          <w:rFonts w:cstheme="majorHAnsi"/>
          <w:b/>
        </w:rPr>
        <w:t>Client Agency:</w:t>
      </w:r>
    </w:p>
    <w:p w14:paraId="59C628B5" w14:textId="77777777" w:rsidR="003D1883" w:rsidRPr="00E51E43" w:rsidRDefault="003D1883" w:rsidP="003D1883">
      <w:pPr>
        <w:pStyle w:val="ListParagraph"/>
        <w:numPr>
          <w:ilvl w:val="0"/>
          <w:numId w:val="10"/>
        </w:numPr>
        <w:rPr>
          <w:rFonts w:cstheme="majorHAnsi"/>
        </w:rPr>
      </w:pPr>
      <w:r>
        <w:rPr>
          <w:rFonts w:cstheme="majorHAnsi"/>
        </w:rPr>
        <w:t xml:space="preserve">NDRRMC | </w:t>
      </w:r>
      <w:r w:rsidRPr="00E51E43">
        <w:rPr>
          <w:rFonts w:cstheme="majorHAnsi"/>
        </w:rPr>
        <w:t>Office of Civil Defense – Logistics Cluster</w:t>
      </w:r>
    </w:p>
    <w:p w14:paraId="4A36F755" w14:textId="77777777" w:rsidR="00C91F26" w:rsidRPr="00C91F26" w:rsidRDefault="00C91F26" w:rsidP="00C91F26">
      <w:pPr>
        <w:rPr>
          <w:b/>
        </w:rPr>
      </w:pPr>
      <w:r w:rsidRPr="00C91F26">
        <w:rPr>
          <w:b/>
        </w:rPr>
        <w:t>Client Logo:</w:t>
      </w:r>
    </w:p>
    <w:p w14:paraId="39BB4FC5" w14:textId="77777777" w:rsidR="00C91F26" w:rsidRDefault="00C91F26" w:rsidP="00C91F26">
      <w:pPr>
        <w:pStyle w:val="ListParagraph"/>
      </w:pPr>
      <w:r w:rsidRPr="00E51E43">
        <w:rPr>
          <w:noProof/>
        </w:rPr>
        <w:drawing>
          <wp:inline distT="0" distB="0" distL="0" distR="0" wp14:anchorId="61F014E0" wp14:editId="525DCD2F">
            <wp:extent cx="1521546" cy="1016000"/>
            <wp:effectExtent l="0" t="0" r="2540" b="0"/>
            <wp:docPr id="3" name="Picture 3" descr="Image result for ndrrmc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ndrrmc 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92612" cy="1063454"/>
                    </a:xfrm>
                    <a:prstGeom prst="rect">
                      <a:avLst/>
                    </a:prstGeom>
                    <a:noFill/>
                    <a:ln>
                      <a:noFill/>
                    </a:ln>
                  </pic:spPr>
                </pic:pic>
              </a:graphicData>
            </a:graphic>
          </wp:inline>
        </w:drawing>
      </w:r>
    </w:p>
    <w:p w14:paraId="29AF169D" w14:textId="77777777" w:rsidR="002F307A" w:rsidRDefault="002F307A" w:rsidP="00F4579A">
      <w:pPr>
        <w:rPr>
          <w:rFonts w:eastAsia="Times New Roman" w:cstheme="majorHAnsi"/>
          <w:color w:val="000000" w:themeColor="text1"/>
        </w:rPr>
      </w:pPr>
    </w:p>
    <w:p w14:paraId="2CEEC4CD" w14:textId="17C59A5C" w:rsidR="00190322" w:rsidRDefault="00190322">
      <w:pPr>
        <w:rPr>
          <w:rFonts w:eastAsia="Times New Roman" w:cstheme="majorHAnsi"/>
          <w:color w:val="000000" w:themeColor="text1"/>
        </w:rPr>
      </w:pPr>
      <w:r>
        <w:rPr>
          <w:rFonts w:eastAsia="Times New Roman" w:cstheme="majorHAnsi"/>
          <w:color w:val="000000" w:themeColor="text1"/>
        </w:rPr>
        <w:br w:type="page"/>
      </w:r>
    </w:p>
    <w:sdt>
      <w:sdtPr>
        <w:rPr>
          <w:rFonts w:asciiTheme="minorHAnsi" w:eastAsiaTheme="minorHAnsi" w:hAnsiTheme="minorHAnsi" w:cstheme="majorHAnsi"/>
          <w:color w:val="000000" w:themeColor="text1"/>
          <w:sz w:val="22"/>
          <w:szCs w:val="22"/>
        </w:rPr>
        <w:id w:val="-1840760558"/>
        <w:docPartObj>
          <w:docPartGallery w:val="Table of Contents"/>
          <w:docPartUnique/>
        </w:docPartObj>
      </w:sdtPr>
      <w:sdtEndPr>
        <w:rPr>
          <w:rFonts w:asciiTheme="majorHAnsi" w:hAnsiTheme="majorHAnsi"/>
          <w:b/>
          <w:bCs/>
          <w:noProof/>
        </w:rPr>
      </w:sdtEndPr>
      <w:sdtContent>
        <w:p w14:paraId="1ED2F7C1" w14:textId="35E28956" w:rsidR="00D9561C" w:rsidRPr="008E3A57" w:rsidRDefault="00D9561C" w:rsidP="00A67502">
          <w:pPr>
            <w:pStyle w:val="TOCHeading"/>
            <w:spacing w:line="240" w:lineRule="auto"/>
            <w:jc w:val="center"/>
            <w:rPr>
              <w:rFonts w:cstheme="majorHAnsi"/>
              <w:b/>
              <w:color w:val="000000" w:themeColor="text1"/>
              <w:sz w:val="26"/>
              <w:szCs w:val="26"/>
            </w:rPr>
          </w:pPr>
          <w:r w:rsidRPr="008E3A57">
            <w:rPr>
              <w:rFonts w:cstheme="majorHAnsi"/>
              <w:b/>
              <w:color w:val="000000" w:themeColor="text1"/>
              <w:sz w:val="26"/>
              <w:szCs w:val="26"/>
            </w:rPr>
            <w:t>TABLE OF CONTENTS</w:t>
          </w:r>
        </w:p>
        <w:p w14:paraId="41357082" w14:textId="3AE42C4C" w:rsidR="00122DC4" w:rsidRDefault="00D9561C">
          <w:pPr>
            <w:pStyle w:val="TOC1"/>
            <w:rPr>
              <w:rFonts w:asciiTheme="minorHAnsi" w:eastAsiaTheme="minorEastAsia" w:hAnsiTheme="minorHAnsi"/>
              <w:noProof/>
              <w:lang w:val="en-PH" w:eastAsia="en-PH"/>
            </w:rPr>
          </w:pPr>
          <w:r w:rsidRPr="0064546B">
            <w:rPr>
              <w:rFonts w:cstheme="majorHAnsi"/>
              <w:color w:val="000000" w:themeColor="text1"/>
            </w:rPr>
            <w:fldChar w:fldCharType="begin"/>
          </w:r>
          <w:r w:rsidRPr="0064546B">
            <w:rPr>
              <w:rFonts w:cstheme="majorHAnsi"/>
              <w:color w:val="000000" w:themeColor="text1"/>
            </w:rPr>
            <w:instrText xml:space="preserve"> TOC \o "1-3" \h \z \u </w:instrText>
          </w:r>
          <w:r w:rsidRPr="0064546B">
            <w:rPr>
              <w:rFonts w:cstheme="majorHAnsi"/>
              <w:color w:val="000000" w:themeColor="text1"/>
            </w:rPr>
            <w:fldChar w:fldCharType="separate"/>
          </w:r>
          <w:hyperlink w:anchor="_Toc512478090" w:history="1">
            <w:r w:rsidR="00122DC4" w:rsidRPr="008F678A">
              <w:rPr>
                <w:rStyle w:val="Hyperlink"/>
                <w:noProof/>
              </w:rPr>
              <w:t>ABSTRACT</w:t>
            </w:r>
            <w:r w:rsidR="00122DC4">
              <w:rPr>
                <w:noProof/>
                <w:webHidden/>
              </w:rPr>
              <w:tab/>
            </w:r>
            <w:r w:rsidR="00122DC4">
              <w:rPr>
                <w:noProof/>
                <w:webHidden/>
              </w:rPr>
              <w:fldChar w:fldCharType="begin"/>
            </w:r>
            <w:r w:rsidR="00122DC4">
              <w:rPr>
                <w:noProof/>
                <w:webHidden/>
              </w:rPr>
              <w:instrText xml:space="preserve"> PAGEREF _Toc512478090 \h </w:instrText>
            </w:r>
            <w:r w:rsidR="00122DC4">
              <w:rPr>
                <w:noProof/>
                <w:webHidden/>
              </w:rPr>
            </w:r>
            <w:r w:rsidR="00122DC4">
              <w:rPr>
                <w:noProof/>
                <w:webHidden/>
              </w:rPr>
              <w:fldChar w:fldCharType="separate"/>
            </w:r>
            <w:r w:rsidR="00101A30">
              <w:rPr>
                <w:noProof/>
                <w:webHidden/>
              </w:rPr>
              <w:t>3</w:t>
            </w:r>
            <w:r w:rsidR="00122DC4">
              <w:rPr>
                <w:noProof/>
                <w:webHidden/>
              </w:rPr>
              <w:fldChar w:fldCharType="end"/>
            </w:r>
          </w:hyperlink>
        </w:p>
        <w:p w14:paraId="3A2A06CA" w14:textId="45AD4A43" w:rsidR="00122DC4" w:rsidRDefault="00122DC4">
          <w:pPr>
            <w:pStyle w:val="TOC1"/>
            <w:rPr>
              <w:rFonts w:asciiTheme="minorHAnsi" w:eastAsiaTheme="minorEastAsia" w:hAnsiTheme="minorHAnsi"/>
              <w:noProof/>
              <w:lang w:val="en-PH" w:eastAsia="en-PH"/>
            </w:rPr>
          </w:pPr>
          <w:hyperlink w:anchor="_Toc512478091" w:history="1">
            <w:r w:rsidRPr="008F678A">
              <w:rPr>
                <w:rStyle w:val="Hyperlink"/>
                <w:noProof/>
              </w:rPr>
              <w:t>INTRODUCTION</w:t>
            </w:r>
            <w:r>
              <w:rPr>
                <w:noProof/>
                <w:webHidden/>
              </w:rPr>
              <w:tab/>
            </w:r>
            <w:r>
              <w:rPr>
                <w:noProof/>
                <w:webHidden/>
              </w:rPr>
              <w:fldChar w:fldCharType="begin"/>
            </w:r>
            <w:r>
              <w:rPr>
                <w:noProof/>
                <w:webHidden/>
              </w:rPr>
              <w:instrText xml:space="preserve"> PAGEREF _Toc512478091 \h </w:instrText>
            </w:r>
            <w:r>
              <w:rPr>
                <w:noProof/>
                <w:webHidden/>
              </w:rPr>
            </w:r>
            <w:r>
              <w:rPr>
                <w:noProof/>
                <w:webHidden/>
              </w:rPr>
              <w:fldChar w:fldCharType="separate"/>
            </w:r>
            <w:r w:rsidR="00101A30">
              <w:rPr>
                <w:noProof/>
                <w:webHidden/>
              </w:rPr>
              <w:t>3</w:t>
            </w:r>
            <w:r>
              <w:rPr>
                <w:noProof/>
                <w:webHidden/>
              </w:rPr>
              <w:fldChar w:fldCharType="end"/>
            </w:r>
          </w:hyperlink>
        </w:p>
        <w:p w14:paraId="79534BDF" w14:textId="303BC36C" w:rsidR="00122DC4" w:rsidRDefault="00122DC4">
          <w:pPr>
            <w:pStyle w:val="TOC1"/>
            <w:rPr>
              <w:rFonts w:asciiTheme="minorHAnsi" w:eastAsiaTheme="minorEastAsia" w:hAnsiTheme="minorHAnsi"/>
              <w:noProof/>
              <w:lang w:val="en-PH" w:eastAsia="en-PH"/>
            </w:rPr>
          </w:pPr>
          <w:hyperlink w:anchor="_Toc512478092" w:history="1">
            <w:r w:rsidRPr="008F678A">
              <w:rPr>
                <w:rStyle w:val="Hyperlink"/>
                <w:noProof/>
              </w:rPr>
              <w:t>PROJECT DESCRIPTION</w:t>
            </w:r>
            <w:r>
              <w:rPr>
                <w:noProof/>
                <w:webHidden/>
              </w:rPr>
              <w:tab/>
            </w:r>
            <w:r>
              <w:rPr>
                <w:noProof/>
                <w:webHidden/>
              </w:rPr>
              <w:fldChar w:fldCharType="begin"/>
            </w:r>
            <w:r>
              <w:rPr>
                <w:noProof/>
                <w:webHidden/>
              </w:rPr>
              <w:instrText xml:space="preserve"> PAGEREF _Toc512478092 \h </w:instrText>
            </w:r>
            <w:r>
              <w:rPr>
                <w:noProof/>
                <w:webHidden/>
              </w:rPr>
            </w:r>
            <w:r>
              <w:rPr>
                <w:noProof/>
                <w:webHidden/>
              </w:rPr>
              <w:fldChar w:fldCharType="separate"/>
            </w:r>
            <w:r w:rsidR="00101A30">
              <w:rPr>
                <w:noProof/>
                <w:webHidden/>
              </w:rPr>
              <w:t>3</w:t>
            </w:r>
            <w:r>
              <w:rPr>
                <w:noProof/>
                <w:webHidden/>
              </w:rPr>
              <w:fldChar w:fldCharType="end"/>
            </w:r>
          </w:hyperlink>
        </w:p>
        <w:p w14:paraId="0B9297B6" w14:textId="3D81D9D6" w:rsidR="00122DC4" w:rsidRDefault="00122DC4">
          <w:pPr>
            <w:pStyle w:val="TOC1"/>
            <w:rPr>
              <w:rFonts w:asciiTheme="minorHAnsi" w:eastAsiaTheme="minorEastAsia" w:hAnsiTheme="minorHAnsi"/>
              <w:noProof/>
              <w:lang w:val="en-PH" w:eastAsia="en-PH"/>
            </w:rPr>
          </w:pPr>
          <w:hyperlink w:anchor="_Toc512478093" w:history="1">
            <w:r w:rsidRPr="008F678A">
              <w:rPr>
                <w:rStyle w:val="Hyperlink"/>
                <w:noProof/>
              </w:rPr>
              <w:t>TARGET CLIENT</w:t>
            </w:r>
            <w:r>
              <w:rPr>
                <w:noProof/>
                <w:webHidden/>
              </w:rPr>
              <w:tab/>
            </w:r>
            <w:r>
              <w:rPr>
                <w:noProof/>
                <w:webHidden/>
              </w:rPr>
              <w:fldChar w:fldCharType="begin"/>
            </w:r>
            <w:r>
              <w:rPr>
                <w:noProof/>
                <w:webHidden/>
              </w:rPr>
              <w:instrText xml:space="preserve"> PAGEREF _Toc512478093 \h </w:instrText>
            </w:r>
            <w:r>
              <w:rPr>
                <w:noProof/>
                <w:webHidden/>
              </w:rPr>
            </w:r>
            <w:r>
              <w:rPr>
                <w:noProof/>
                <w:webHidden/>
              </w:rPr>
              <w:fldChar w:fldCharType="separate"/>
            </w:r>
            <w:r w:rsidR="00101A30">
              <w:rPr>
                <w:noProof/>
                <w:webHidden/>
              </w:rPr>
              <w:t>3</w:t>
            </w:r>
            <w:r>
              <w:rPr>
                <w:noProof/>
                <w:webHidden/>
              </w:rPr>
              <w:fldChar w:fldCharType="end"/>
            </w:r>
          </w:hyperlink>
        </w:p>
        <w:p w14:paraId="11D2D199" w14:textId="32907C0C" w:rsidR="00122DC4" w:rsidRDefault="00122DC4">
          <w:pPr>
            <w:pStyle w:val="TOC1"/>
            <w:rPr>
              <w:rFonts w:asciiTheme="minorHAnsi" w:eastAsiaTheme="minorEastAsia" w:hAnsiTheme="minorHAnsi"/>
              <w:noProof/>
              <w:lang w:val="en-PH" w:eastAsia="en-PH"/>
            </w:rPr>
          </w:pPr>
          <w:hyperlink w:anchor="_Toc512478094" w:history="1">
            <w:r w:rsidRPr="008F678A">
              <w:rPr>
                <w:rStyle w:val="Hyperlink"/>
                <w:noProof/>
              </w:rPr>
              <w:t>BRIEF BACKGROUND</w:t>
            </w:r>
            <w:r>
              <w:rPr>
                <w:noProof/>
                <w:webHidden/>
              </w:rPr>
              <w:tab/>
            </w:r>
            <w:r>
              <w:rPr>
                <w:noProof/>
                <w:webHidden/>
              </w:rPr>
              <w:fldChar w:fldCharType="begin"/>
            </w:r>
            <w:r>
              <w:rPr>
                <w:noProof/>
                <w:webHidden/>
              </w:rPr>
              <w:instrText xml:space="preserve"> PAGEREF _Toc512478094 \h </w:instrText>
            </w:r>
            <w:r>
              <w:rPr>
                <w:noProof/>
                <w:webHidden/>
              </w:rPr>
            </w:r>
            <w:r>
              <w:rPr>
                <w:noProof/>
                <w:webHidden/>
              </w:rPr>
              <w:fldChar w:fldCharType="separate"/>
            </w:r>
            <w:r w:rsidR="00101A30">
              <w:rPr>
                <w:noProof/>
                <w:webHidden/>
              </w:rPr>
              <w:t>3</w:t>
            </w:r>
            <w:r>
              <w:rPr>
                <w:noProof/>
                <w:webHidden/>
              </w:rPr>
              <w:fldChar w:fldCharType="end"/>
            </w:r>
          </w:hyperlink>
        </w:p>
        <w:p w14:paraId="5FBFA210" w14:textId="7BF483A2" w:rsidR="00122DC4" w:rsidRDefault="00122DC4">
          <w:pPr>
            <w:pStyle w:val="TOC1"/>
            <w:rPr>
              <w:rFonts w:asciiTheme="minorHAnsi" w:eastAsiaTheme="minorEastAsia" w:hAnsiTheme="minorHAnsi"/>
              <w:noProof/>
              <w:lang w:val="en-PH" w:eastAsia="en-PH"/>
            </w:rPr>
          </w:pPr>
          <w:hyperlink w:anchor="_Toc512478095" w:history="1">
            <w:r w:rsidRPr="008F678A">
              <w:rPr>
                <w:rStyle w:val="Hyperlink"/>
                <w:noProof/>
              </w:rPr>
              <w:t>PROBLEM STATEMENT</w:t>
            </w:r>
            <w:r>
              <w:rPr>
                <w:noProof/>
                <w:webHidden/>
              </w:rPr>
              <w:tab/>
            </w:r>
            <w:r>
              <w:rPr>
                <w:noProof/>
                <w:webHidden/>
              </w:rPr>
              <w:fldChar w:fldCharType="begin"/>
            </w:r>
            <w:r>
              <w:rPr>
                <w:noProof/>
                <w:webHidden/>
              </w:rPr>
              <w:instrText xml:space="preserve"> PAGEREF _Toc512478095 \h </w:instrText>
            </w:r>
            <w:r>
              <w:rPr>
                <w:noProof/>
                <w:webHidden/>
              </w:rPr>
            </w:r>
            <w:r>
              <w:rPr>
                <w:noProof/>
                <w:webHidden/>
              </w:rPr>
              <w:fldChar w:fldCharType="separate"/>
            </w:r>
            <w:r w:rsidR="00101A30">
              <w:rPr>
                <w:noProof/>
                <w:webHidden/>
              </w:rPr>
              <w:t>4</w:t>
            </w:r>
            <w:r>
              <w:rPr>
                <w:noProof/>
                <w:webHidden/>
              </w:rPr>
              <w:fldChar w:fldCharType="end"/>
            </w:r>
          </w:hyperlink>
        </w:p>
        <w:p w14:paraId="55B92497" w14:textId="1182B71E" w:rsidR="00122DC4" w:rsidRDefault="00122DC4">
          <w:pPr>
            <w:pStyle w:val="TOC1"/>
            <w:rPr>
              <w:rFonts w:asciiTheme="minorHAnsi" w:eastAsiaTheme="minorEastAsia" w:hAnsiTheme="minorHAnsi"/>
              <w:noProof/>
              <w:lang w:val="en-PH" w:eastAsia="en-PH"/>
            </w:rPr>
          </w:pPr>
          <w:hyperlink w:anchor="_Toc512478096" w:history="1">
            <w:r w:rsidRPr="008F678A">
              <w:rPr>
                <w:rStyle w:val="Hyperlink"/>
                <w:noProof/>
              </w:rPr>
              <w:t>SITUATIONAL ANALYSIS</w:t>
            </w:r>
            <w:r>
              <w:rPr>
                <w:noProof/>
                <w:webHidden/>
              </w:rPr>
              <w:tab/>
            </w:r>
            <w:r>
              <w:rPr>
                <w:noProof/>
                <w:webHidden/>
              </w:rPr>
              <w:fldChar w:fldCharType="begin"/>
            </w:r>
            <w:r>
              <w:rPr>
                <w:noProof/>
                <w:webHidden/>
              </w:rPr>
              <w:instrText xml:space="preserve"> PAGEREF _Toc512478096 \h </w:instrText>
            </w:r>
            <w:r>
              <w:rPr>
                <w:noProof/>
                <w:webHidden/>
              </w:rPr>
            </w:r>
            <w:r>
              <w:rPr>
                <w:noProof/>
                <w:webHidden/>
              </w:rPr>
              <w:fldChar w:fldCharType="separate"/>
            </w:r>
            <w:r w:rsidR="00101A30">
              <w:rPr>
                <w:noProof/>
                <w:webHidden/>
              </w:rPr>
              <w:t>4</w:t>
            </w:r>
            <w:r>
              <w:rPr>
                <w:noProof/>
                <w:webHidden/>
              </w:rPr>
              <w:fldChar w:fldCharType="end"/>
            </w:r>
          </w:hyperlink>
        </w:p>
        <w:p w14:paraId="3ABD9A75" w14:textId="47550F9E" w:rsidR="00122DC4" w:rsidRDefault="00122DC4">
          <w:pPr>
            <w:pStyle w:val="TOC1"/>
            <w:rPr>
              <w:rFonts w:asciiTheme="minorHAnsi" w:eastAsiaTheme="minorEastAsia" w:hAnsiTheme="minorHAnsi"/>
              <w:noProof/>
              <w:lang w:val="en-PH" w:eastAsia="en-PH"/>
            </w:rPr>
          </w:pPr>
          <w:hyperlink w:anchor="_Toc512478097" w:history="1">
            <w:r w:rsidRPr="008F678A">
              <w:rPr>
                <w:rStyle w:val="Hyperlink"/>
                <w:noProof/>
              </w:rPr>
              <w:t>PROPOSED SOLUTION</w:t>
            </w:r>
            <w:r>
              <w:rPr>
                <w:noProof/>
                <w:webHidden/>
              </w:rPr>
              <w:tab/>
            </w:r>
            <w:r>
              <w:rPr>
                <w:noProof/>
                <w:webHidden/>
              </w:rPr>
              <w:fldChar w:fldCharType="begin"/>
            </w:r>
            <w:r>
              <w:rPr>
                <w:noProof/>
                <w:webHidden/>
              </w:rPr>
              <w:instrText xml:space="preserve"> PAGEREF _Toc512478097 \h </w:instrText>
            </w:r>
            <w:r>
              <w:rPr>
                <w:noProof/>
                <w:webHidden/>
              </w:rPr>
            </w:r>
            <w:r>
              <w:rPr>
                <w:noProof/>
                <w:webHidden/>
              </w:rPr>
              <w:fldChar w:fldCharType="separate"/>
            </w:r>
            <w:r w:rsidR="00101A30">
              <w:rPr>
                <w:noProof/>
                <w:webHidden/>
              </w:rPr>
              <w:t>4</w:t>
            </w:r>
            <w:r>
              <w:rPr>
                <w:noProof/>
                <w:webHidden/>
              </w:rPr>
              <w:fldChar w:fldCharType="end"/>
            </w:r>
          </w:hyperlink>
        </w:p>
        <w:p w14:paraId="16DB6009" w14:textId="60919B3B" w:rsidR="00122DC4" w:rsidRDefault="00122DC4">
          <w:pPr>
            <w:pStyle w:val="TOC1"/>
            <w:rPr>
              <w:rFonts w:asciiTheme="minorHAnsi" w:eastAsiaTheme="minorEastAsia" w:hAnsiTheme="minorHAnsi"/>
              <w:noProof/>
              <w:lang w:val="en-PH" w:eastAsia="en-PH"/>
            </w:rPr>
          </w:pPr>
          <w:hyperlink w:anchor="_Toc512478098" w:history="1">
            <w:r w:rsidRPr="008F678A">
              <w:rPr>
                <w:rStyle w:val="Hyperlink"/>
                <w:noProof/>
              </w:rPr>
              <w:t>EXPECTED OUTCOME</w:t>
            </w:r>
            <w:r>
              <w:rPr>
                <w:noProof/>
                <w:webHidden/>
              </w:rPr>
              <w:tab/>
            </w:r>
            <w:r>
              <w:rPr>
                <w:noProof/>
                <w:webHidden/>
              </w:rPr>
              <w:fldChar w:fldCharType="begin"/>
            </w:r>
            <w:r>
              <w:rPr>
                <w:noProof/>
                <w:webHidden/>
              </w:rPr>
              <w:instrText xml:space="preserve"> PAGEREF _Toc512478098 \h </w:instrText>
            </w:r>
            <w:r>
              <w:rPr>
                <w:noProof/>
                <w:webHidden/>
              </w:rPr>
            </w:r>
            <w:r>
              <w:rPr>
                <w:noProof/>
                <w:webHidden/>
              </w:rPr>
              <w:fldChar w:fldCharType="separate"/>
            </w:r>
            <w:r w:rsidR="00101A30">
              <w:rPr>
                <w:noProof/>
                <w:webHidden/>
              </w:rPr>
              <w:t>4</w:t>
            </w:r>
            <w:r>
              <w:rPr>
                <w:noProof/>
                <w:webHidden/>
              </w:rPr>
              <w:fldChar w:fldCharType="end"/>
            </w:r>
          </w:hyperlink>
        </w:p>
        <w:p w14:paraId="78FFF176" w14:textId="2195C861" w:rsidR="00122DC4" w:rsidRDefault="00122DC4">
          <w:pPr>
            <w:pStyle w:val="TOC1"/>
            <w:rPr>
              <w:rFonts w:asciiTheme="minorHAnsi" w:eastAsiaTheme="minorEastAsia" w:hAnsiTheme="minorHAnsi"/>
              <w:noProof/>
              <w:lang w:val="en-PH" w:eastAsia="en-PH"/>
            </w:rPr>
          </w:pPr>
          <w:hyperlink w:anchor="_Toc512478099" w:history="1">
            <w:r w:rsidRPr="008F678A">
              <w:rPr>
                <w:rStyle w:val="Hyperlink"/>
                <w:noProof/>
              </w:rPr>
              <w:t>SYSTEM DIAGRAMS &amp; TABLES</w:t>
            </w:r>
            <w:r>
              <w:rPr>
                <w:noProof/>
                <w:webHidden/>
              </w:rPr>
              <w:tab/>
            </w:r>
            <w:r>
              <w:rPr>
                <w:noProof/>
                <w:webHidden/>
              </w:rPr>
              <w:fldChar w:fldCharType="begin"/>
            </w:r>
            <w:r>
              <w:rPr>
                <w:noProof/>
                <w:webHidden/>
              </w:rPr>
              <w:instrText xml:space="preserve"> PAGEREF _Toc512478099 \h </w:instrText>
            </w:r>
            <w:r>
              <w:rPr>
                <w:noProof/>
                <w:webHidden/>
              </w:rPr>
            </w:r>
            <w:r>
              <w:rPr>
                <w:noProof/>
                <w:webHidden/>
              </w:rPr>
              <w:fldChar w:fldCharType="separate"/>
            </w:r>
            <w:r w:rsidR="00101A30">
              <w:rPr>
                <w:noProof/>
                <w:webHidden/>
              </w:rPr>
              <w:t>5</w:t>
            </w:r>
            <w:r>
              <w:rPr>
                <w:noProof/>
                <w:webHidden/>
              </w:rPr>
              <w:fldChar w:fldCharType="end"/>
            </w:r>
          </w:hyperlink>
        </w:p>
        <w:p w14:paraId="0DDF44EA" w14:textId="2C873783" w:rsidR="00122DC4" w:rsidRDefault="00122DC4">
          <w:pPr>
            <w:pStyle w:val="TOC2"/>
            <w:tabs>
              <w:tab w:val="left" w:pos="660"/>
              <w:tab w:val="right" w:leader="dot" w:pos="9350"/>
            </w:tabs>
            <w:rPr>
              <w:rFonts w:asciiTheme="minorHAnsi" w:eastAsiaTheme="minorEastAsia" w:hAnsiTheme="minorHAnsi"/>
              <w:noProof/>
              <w:lang w:val="en-PH" w:eastAsia="en-PH"/>
            </w:rPr>
          </w:pPr>
          <w:hyperlink w:anchor="_Toc512478100" w:history="1">
            <w:r w:rsidRPr="008F678A">
              <w:rPr>
                <w:rStyle w:val="Hyperlink"/>
                <w:rFonts w:eastAsia="Times New Roman"/>
                <w:noProof/>
              </w:rPr>
              <w:t>a.</w:t>
            </w:r>
            <w:r>
              <w:rPr>
                <w:rFonts w:asciiTheme="minorHAnsi" w:eastAsiaTheme="minorEastAsia" w:hAnsiTheme="minorHAnsi"/>
                <w:noProof/>
                <w:lang w:val="en-PH" w:eastAsia="en-PH"/>
              </w:rPr>
              <w:tab/>
            </w:r>
            <w:r w:rsidRPr="008F678A">
              <w:rPr>
                <w:rStyle w:val="Hyperlink"/>
                <w:rFonts w:eastAsia="Times New Roman"/>
                <w:noProof/>
              </w:rPr>
              <w:t>Context Level Diagram (Level 0 to Level 3 or 4)</w:t>
            </w:r>
            <w:r>
              <w:rPr>
                <w:noProof/>
                <w:webHidden/>
              </w:rPr>
              <w:tab/>
            </w:r>
            <w:r>
              <w:rPr>
                <w:noProof/>
                <w:webHidden/>
              </w:rPr>
              <w:fldChar w:fldCharType="begin"/>
            </w:r>
            <w:r>
              <w:rPr>
                <w:noProof/>
                <w:webHidden/>
              </w:rPr>
              <w:instrText xml:space="preserve"> PAGEREF _Toc512478100 \h </w:instrText>
            </w:r>
            <w:r>
              <w:rPr>
                <w:noProof/>
                <w:webHidden/>
              </w:rPr>
            </w:r>
            <w:r>
              <w:rPr>
                <w:noProof/>
                <w:webHidden/>
              </w:rPr>
              <w:fldChar w:fldCharType="separate"/>
            </w:r>
            <w:r w:rsidR="00101A30">
              <w:rPr>
                <w:noProof/>
                <w:webHidden/>
              </w:rPr>
              <w:t>5</w:t>
            </w:r>
            <w:r>
              <w:rPr>
                <w:noProof/>
                <w:webHidden/>
              </w:rPr>
              <w:fldChar w:fldCharType="end"/>
            </w:r>
          </w:hyperlink>
        </w:p>
        <w:p w14:paraId="49638106" w14:textId="1A2234F2" w:rsidR="00122DC4" w:rsidRDefault="00122DC4">
          <w:pPr>
            <w:pStyle w:val="TOC2"/>
            <w:tabs>
              <w:tab w:val="left" w:pos="660"/>
              <w:tab w:val="right" w:leader="dot" w:pos="9350"/>
            </w:tabs>
            <w:rPr>
              <w:rFonts w:asciiTheme="minorHAnsi" w:eastAsiaTheme="minorEastAsia" w:hAnsiTheme="minorHAnsi"/>
              <w:noProof/>
              <w:lang w:val="en-PH" w:eastAsia="en-PH"/>
            </w:rPr>
          </w:pPr>
          <w:hyperlink w:anchor="_Toc512478101" w:history="1">
            <w:r w:rsidRPr="008F678A">
              <w:rPr>
                <w:rStyle w:val="Hyperlink"/>
                <w:rFonts w:eastAsia="Times New Roman"/>
                <w:noProof/>
              </w:rPr>
              <w:t>b.</w:t>
            </w:r>
            <w:r>
              <w:rPr>
                <w:rFonts w:asciiTheme="minorHAnsi" w:eastAsiaTheme="minorEastAsia" w:hAnsiTheme="minorHAnsi"/>
                <w:noProof/>
                <w:lang w:val="en-PH" w:eastAsia="en-PH"/>
              </w:rPr>
              <w:tab/>
            </w:r>
            <w:r w:rsidRPr="008F678A">
              <w:rPr>
                <w:rStyle w:val="Hyperlink"/>
                <w:rFonts w:eastAsia="Times New Roman"/>
                <w:noProof/>
              </w:rPr>
              <w:t>Organizational Chart of Program Modules</w:t>
            </w:r>
            <w:r>
              <w:rPr>
                <w:noProof/>
                <w:webHidden/>
              </w:rPr>
              <w:tab/>
            </w:r>
            <w:r>
              <w:rPr>
                <w:noProof/>
                <w:webHidden/>
              </w:rPr>
              <w:fldChar w:fldCharType="begin"/>
            </w:r>
            <w:r>
              <w:rPr>
                <w:noProof/>
                <w:webHidden/>
              </w:rPr>
              <w:instrText xml:space="preserve"> PAGEREF _Toc512478101 \h </w:instrText>
            </w:r>
            <w:r>
              <w:rPr>
                <w:noProof/>
                <w:webHidden/>
              </w:rPr>
            </w:r>
            <w:r>
              <w:rPr>
                <w:noProof/>
                <w:webHidden/>
              </w:rPr>
              <w:fldChar w:fldCharType="separate"/>
            </w:r>
            <w:r w:rsidR="00101A30">
              <w:rPr>
                <w:noProof/>
                <w:webHidden/>
              </w:rPr>
              <w:t>6</w:t>
            </w:r>
            <w:r>
              <w:rPr>
                <w:noProof/>
                <w:webHidden/>
              </w:rPr>
              <w:fldChar w:fldCharType="end"/>
            </w:r>
          </w:hyperlink>
        </w:p>
        <w:p w14:paraId="0959AFFB" w14:textId="55F5ED26" w:rsidR="00122DC4" w:rsidRDefault="00122DC4">
          <w:pPr>
            <w:pStyle w:val="TOC2"/>
            <w:tabs>
              <w:tab w:val="left" w:pos="660"/>
              <w:tab w:val="right" w:leader="dot" w:pos="9350"/>
            </w:tabs>
            <w:rPr>
              <w:rFonts w:asciiTheme="minorHAnsi" w:eastAsiaTheme="minorEastAsia" w:hAnsiTheme="minorHAnsi"/>
              <w:noProof/>
              <w:lang w:val="en-PH" w:eastAsia="en-PH"/>
            </w:rPr>
          </w:pPr>
          <w:hyperlink w:anchor="_Toc512478102" w:history="1">
            <w:r w:rsidRPr="008F678A">
              <w:rPr>
                <w:rStyle w:val="Hyperlink"/>
                <w:rFonts w:eastAsia="Times New Roman" w:cstheme="majorHAnsi"/>
                <w:noProof/>
              </w:rPr>
              <w:t>c.</w:t>
            </w:r>
            <w:r>
              <w:rPr>
                <w:rFonts w:asciiTheme="minorHAnsi" w:eastAsiaTheme="minorEastAsia" w:hAnsiTheme="minorHAnsi"/>
                <w:noProof/>
                <w:lang w:val="en-PH" w:eastAsia="en-PH"/>
              </w:rPr>
              <w:tab/>
            </w:r>
            <w:r w:rsidRPr="008F678A">
              <w:rPr>
                <w:rStyle w:val="Hyperlink"/>
                <w:rFonts w:eastAsia="Times New Roman" w:cstheme="majorHAnsi"/>
                <w:noProof/>
              </w:rPr>
              <w:t>Data Flow Diagram</w:t>
            </w:r>
            <w:r>
              <w:rPr>
                <w:noProof/>
                <w:webHidden/>
              </w:rPr>
              <w:tab/>
            </w:r>
            <w:r>
              <w:rPr>
                <w:noProof/>
                <w:webHidden/>
              </w:rPr>
              <w:fldChar w:fldCharType="begin"/>
            </w:r>
            <w:r>
              <w:rPr>
                <w:noProof/>
                <w:webHidden/>
              </w:rPr>
              <w:instrText xml:space="preserve"> PAGEREF _Toc512478102 \h </w:instrText>
            </w:r>
            <w:r>
              <w:rPr>
                <w:noProof/>
                <w:webHidden/>
              </w:rPr>
            </w:r>
            <w:r>
              <w:rPr>
                <w:noProof/>
                <w:webHidden/>
              </w:rPr>
              <w:fldChar w:fldCharType="separate"/>
            </w:r>
            <w:r w:rsidR="00101A30">
              <w:rPr>
                <w:noProof/>
                <w:webHidden/>
              </w:rPr>
              <w:t>7</w:t>
            </w:r>
            <w:r>
              <w:rPr>
                <w:noProof/>
                <w:webHidden/>
              </w:rPr>
              <w:fldChar w:fldCharType="end"/>
            </w:r>
          </w:hyperlink>
        </w:p>
        <w:p w14:paraId="50C0D9C5" w14:textId="13F88F94" w:rsidR="00122DC4" w:rsidRDefault="00122DC4">
          <w:pPr>
            <w:pStyle w:val="TOC2"/>
            <w:tabs>
              <w:tab w:val="left" w:pos="660"/>
              <w:tab w:val="right" w:leader="dot" w:pos="9350"/>
            </w:tabs>
            <w:rPr>
              <w:rFonts w:asciiTheme="minorHAnsi" w:eastAsiaTheme="minorEastAsia" w:hAnsiTheme="minorHAnsi"/>
              <w:noProof/>
              <w:lang w:val="en-PH" w:eastAsia="en-PH"/>
            </w:rPr>
          </w:pPr>
          <w:hyperlink w:anchor="_Toc512478103" w:history="1">
            <w:r w:rsidRPr="008F678A">
              <w:rPr>
                <w:rStyle w:val="Hyperlink"/>
                <w:rFonts w:eastAsia="Times New Roman"/>
                <w:noProof/>
              </w:rPr>
              <w:t>d.</w:t>
            </w:r>
            <w:r>
              <w:rPr>
                <w:rFonts w:asciiTheme="minorHAnsi" w:eastAsiaTheme="minorEastAsia" w:hAnsiTheme="minorHAnsi"/>
                <w:noProof/>
                <w:lang w:val="en-PH" w:eastAsia="en-PH"/>
              </w:rPr>
              <w:tab/>
            </w:r>
            <w:r w:rsidRPr="008F678A">
              <w:rPr>
                <w:rStyle w:val="Hyperlink"/>
                <w:rFonts w:eastAsia="Times New Roman"/>
                <w:noProof/>
              </w:rPr>
              <w:t>Entity Relationship Diagrams</w:t>
            </w:r>
            <w:r>
              <w:rPr>
                <w:noProof/>
                <w:webHidden/>
              </w:rPr>
              <w:tab/>
            </w:r>
            <w:r>
              <w:rPr>
                <w:noProof/>
                <w:webHidden/>
              </w:rPr>
              <w:fldChar w:fldCharType="begin"/>
            </w:r>
            <w:r>
              <w:rPr>
                <w:noProof/>
                <w:webHidden/>
              </w:rPr>
              <w:instrText xml:space="preserve"> PAGEREF _Toc512478103 \h </w:instrText>
            </w:r>
            <w:r>
              <w:rPr>
                <w:noProof/>
                <w:webHidden/>
              </w:rPr>
            </w:r>
            <w:r>
              <w:rPr>
                <w:noProof/>
                <w:webHidden/>
              </w:rPr>
              <w:fldChar w:fldCharType="separate"/>
            </w:r>
            <w:r w:rsidR="00101A30">
              <w:rPr>
                <w:noProof/>
                <w:webHidden/>
              </w:rPr>
              <w:t>10</w:t>
            </w:r>
            <w:r>
              <w:rPr>
                <w:noProof/>
                <w:webHidden/>
              </w:rPr>
              <w:fldChar w:fldCharType="end"/>
            </w:r>
          </w:hyperlink>
        </w:p>
        <w:p w14:paraId="116F2D24" w14:textId="08BA33F8" w:rsidR="00122DC4" w:rsidRDefault="00122DC4">
          <w:pPr>
            <w:pStyle w:val="TOC2"/>
            <w:tabs>
              <w:tab w:val="left" w:pos="660"/>
              <w:tab w:val="right" w:leader="dot" w:pos="9350"/>
            </w:tabs>
            <w:rPr>
              <w:rFonts w:asciiTheme="minorHAnsi" w:eastAsiaTheme="minorEastAsia" w:hAnsiTheme="minorHAnsi"/>
              <w:noProof/>
              <w:lang w:val="en-PH" w:eastAsia="en-PH"/>
            </w:rPr>
          </w:pPr>
          <w:hyperlink w:anchor="_Toc512478104" w:history="1">
            <w:r w:rsidRPr="008F678A">
              <w:rPr>
                <w:rStyle w:val="Hyperlink"/>
                <w:rFonts w:eastAsia="Times New Roman"/>
                <w:noProof/>
              </w:rPr>
              <w:t>e.</w:t>
            </w:r>
            <w:r>
              <w:rPr>
                <w:rFonts w:asciiTheme="minorHAnsi" w:eastAsiaTheme="minorEastAsia" w:hAnsiTheme="minorHAnsi"/>
                <w:noProof/>
                <w:lang w:val="en-PH" w:eastAsia="en-PH"/>
              </w:rPr>
              <w:tab/>
            </w:r>
            <w:r w:rsidRPr="008F678A">
              <w:rPr>
                <w:rStyle w:val="Hyperlink"/>
                <w:rFonts w:eastAsia="Times New Roman"/>
                <w:noProof/>
              </w:rPr>
              <w:t>Database structure / Data tables</w:t>
            </w:r>
            <w:r>
              <w:rPr>
                <w:noProof/>
                <w:webHidden/>
              </w:rPr>
              <w:tab/>
            </w:r>
            <w:r>
              <w:rPr>
                <w:noProof/>
                <w:webHidden/>
              </w:rPr>
              <w:fldChar w:fldCharType="begin"/>
            </w:r>
            <w:r>
              <w:rPr>
                <w:noProof/>
                <w:webHidden/>
              </w:rPr>
              <w:instrText xml:space="preserve"> PAGEREF _Toc512478104 \h </w:instrText>
            </w:r>
            <w:r>
              <w:rPr>
                <w:noProof/>
                <w:webHidden/>
              </w:rPr>
            </w:r>
            <w:r>
              <w:rPr>
                <w:noProof/>
                <w:webHidden/>
              </w:rPr>
              <w:fldChar w:fldCharType="separate"/>
            </w:r>
            <w:r w:rsidR="00101A30">
              <w:rPr>
                <w:noProof/>
                <w:webHidden/>
              </w:rPr>
              <w:t>11</w:t>
            </w:r>
            <w:r>
              <w:rPr>
                <w:noProof/>
                <w:webHidden/>
              </w:rPr>
              <w:fldChar w:fldCharType="end"/>
            </w:r>
          </w:hyperlink>
        </w:p>
        <w:p w14:paraId="712377FF" w14:textId="4356F628" w:rsidR="00122DC4" w:rsidRDefault="00122DC4">
          <w:pPr>
            <w:pStyle w:val="TOC2"/>
            <w:tabs>
              <w:tab w:val="left" w:pos="660"/>
              <w:tab w:val="right" w:leader="dot" w:pos="9350"/>
            </w:tabs>
            <w:rPr>
              <w:rFonts w:asciiTheme="minorHAnsi" w:eastAsiaTheme="minorEastAsia" w:hAnsiTheme="minorHAnsi"/>
              <w:noProof/>
              <w:lang w:val="en-PH" w:eastAsia="en-PH"/>
            </w:rPr>
          </w:pPr>
          <w:hyperlink w:anchor="_Toc512478105" w:history="1">
            <w:r w:rsidRPr="008F678A">
              <w:rPr>
                <w:rStyle w:val="Hyperlink"/>
                <w:rFonts w:eastAsia="Times New Roman"/>
                <w:noProof/>
              </w:rPr>
              <w:t>f.</w:t>
            </w:r>
            <w:r>
              <w:rPr>
                <w:rFonts w:asciiTheme="minorHAnsi" w:eastAsiaTheme="minorEastAsia" w:hAnsiTheme="minorHAnsi"/>
                <w:noProof/>
                <w:lang w:val="en-PH" w:eastAsia="en-PH"/>
              </w:rPr>
              <w:tab/>
            </w:r>
            <w:r w:rsidRPr="008F678A">
              <w:rPr>
                <w:rStyle w:val="Hyperlink"/>
                <w:rFonts w:eastAsia="Times New Roman"/>
                <w:noProof/>
              </w:rPr>
              <w:t>Data Dictionary</w:t>
            </w:r>
            <w:r>
              <w:rPr>
                <w:noProof/>
                <w:webHidden/>
              </w:rPr>
              <w:tab/>
            </w:r>
            <w:r>
              <w:rPr>
                <w:noProof/>
                <w:webHidden/>
              </w:rPr>
              <w:fldChar w:fldCharType="begin"/>
            </w:r>
            <w:r>
              <w:rPr>
                <w:noProof/>
                <w:webHidden/>
              </w:rPr>
              <w:instrText xml:space="preserve"> PAGEREF _Toc512478105 \h </w:instrText>
            </w:r>
            <w:r>
              <w:rPr>
                <w:noProof/>
                <w:webHidden/>
              </w:rPr>
            </w:r>
            <w:r>
              <w:rPr>
                <w:noProof/>
                <w:webHidden/>
              </w:rPr>
              <w:fldChar w:fldCharType="separate"/>
            </w:r>
            <w:r w:rsidR="00101A30">
              <w:rPr>
                <w:noProof/>
                <w:webHidden/>
              </w:rPr>
              <w:t>12</w:t>
            </w:r>
            <w:r>
              <w:rPr>
                <w:noProof/>
                <w:webHidden/>
              </w:rPr>
              <w:fldChar w:fldCharType="end"/>
            </w:r>
          </w:hyperlink>
        </w:p>
        <w:p w14:paraId="78BF5B22" w14:textId="5B475C68" w:rsidR="00122DC4" w:rsidRDefault="00122DC4">
          <w:pPr>
            <w:pStyle w:val="TOC2"/>
            <w:tabs>
              <w:tab w:val="left" w:pos="660"/>
              <w:tab w:val="right" w:leader="dot" w:pos="9350"/>
            </w:tabs>
            <w:rPr>
              <w:rFonts w:asciiTheme="minorHAnsi" w:eastAsiaTheme="minorEastAsia" w:hAnsiTheme="minorHAnsi"/>
              <w:noProof/>
              <w:lang w:val="en-PH" w:eastAsia="en-PH"/>
            </w:rPr>
          </w:pPr>
          <w:hyperlink w:anchor="_Toc512478106" w:history="1">
            <w:r w:rsidRPr="008F678A">
              <w:rPr>
                <w:rStyle w:val="Hyperlink"/>
                <w:rFonts w:eastAsia="Times New Roman"/>
                <w:noProof/>
              </w:rPr>
              <w:t>g.</w:t>
            </w:r>
            <w:r>
              <w:rPr>
                <w:rFonts w:asciiTheme="minorHAnsi" w:eastAsiaTheme="minorEastAsia" w:hAnsiTheme="minorHAnsi"/>
                <w:noProof/>
                <w:lang w:val="en-PH" w:eastAsia="en-PH"/>
              </w:rPr>
              <w:tab/>
            </w:r>
            <w:r w:rsidRPr="008F678A">
              <w:rPr>
                <w:rStyle w:val="Hyperlink"/>
                <w:rFonts w:eastAsia="Times New Roman"/>
                <w:noProof/>
              </w:rPr>
              <w:t>Screenshots per module</w:t>
            </w:r>
            <w:r>
              <w:rPr>
                <w:noProof/>
                <w:webHidden/>
              </w:rPr>
              <w:tab/>
            </w:r>
            <w:r>
              <w:rPr>
                <w:noProof/>
                <w:webHidden/>
              </w:rPr>
              <w:fldChar w:fldCharType="begin"/>
            </w:r>
            <w:r>
              <w:rPr>
                <w:noProof/>
                <w:webHidden/>
              </w:rPr>
              <w:instrText xml:space="preserve"> PAGEREF _Toc512478106 \h </w:instrText>
            </w:r>
            <w:r>
              <w:rPr>
                <w:noProof/>
                <w:webHidden/>
              </w:rPr>
            </w:r>
            <w:r>
              <w:rPr>
                <w:noProof/>
                <w:webHidden/>
              </w:rPr>
              <w:fldChar w:fldCharType="separate"/>
            </w:r>
            <w:r w:rsidR="00101A30">
              <w:rPr>
                <w:noProof/>
                <w:webHidden/>
              </w:rPr>
              <w:t>14</w:t>
            </w:r>
            <w:r>
              <w:rPr>
                <w:noProof/>
                <w:webHidden/>
              </w:rPr>
              <w:fldChar w:fldCharType="end"/>
            </w:r>
          </w:hyperlink>
        </w:p>
        <w:p w14:paraId="60181DF6" w14:textId="2A39BC32" w:rsidR="00122DC4" w:rsidRDefault="00122DC4">
          <w:pPr>
            <w:pStyle w:val="TOC1"/>
            <w:rPr>
              <w:rFonts w:asciiTheme="minorHAnsi" w:eastAsiaTheme="minorEastAsia" w:hAnsiTheme="minorHAnsi"/>
              <w:noProof/>
              <w:lang w:val="en-PH" w:eastAsia="en-PH"/>
            </w:rPr>
          </w:pPr>
          <w:hyperlink w:anchor="_Toc512478107" w:history="1">
            <w:r w:rsidRPr="008F678A">
              <w:rPr>
                <w:rStyle w:val="Hyperlink"/>
                <w:rFonts w:eastAsia="Times New Roman" w:cstheme="majorHAnsi"/>
                <w:noProof/>
              </w:rPr>
              <w:t>SOURCE CODE LISTINGS</w:t>
            </w:r>
            <w:r>
              <w:rPr>
                <w:noProof/>
                <w:webHidden/>
              </w:rPr>
              <w:tab/>
            </w:r>
            <w:r>
              <w:rPr>
                <w:noProof/>
                <w:webHidden/>
              </w:rPr>
              <w:fldChar w:fldCharType="begin"/>
            </w:r>
            <w:r>
              <w:rPr>
                <w:noProof/>
                <w:webHidden/>
              </w:rPr>
              <w:instrText xml:space="preserve"> PAGEREF _Toc512478107 \h </w:instrText>
            </w:r>
            <w:r>
              <w:rPr>
                <w:noProof/>
                <w:webHidden/>
              </w:rPr>
            </w:r>
            <w:r>
              <w:rPr>
                <w:noProof/>
                <w:webHidden/>
              </w:rPr>
              <w:fldChar w:fldCharType="separate"/>
            </w:r>
            <w:r w:rsidR="00101A30">
              <w:rPr>
                <w:noProof/>
                <w:webHidden/>
              </w:rPr>
              <w:t>24</w:t>
            </w:r>
            <w:r>
              <w:rPr>
                <w:noProof/>
                <w:webHidden/>
              </w:rPr>
              <w:fldChar w:fldCharType="end"/>
            </w:r>
          </w:hyperlink>
        </w:p>
        <w:p w14:paraId="184254E4" w14:textId="7E5FF189" w:rsidR="00122DC4" w:rsidRDefault="00122DC4">
          <w:pPr>
            <w:pStyle w:val="TOC1"/>
            <w:rPr>
              <w:rFonts w:asciiTheme="minorHAnsi" w:eastAsiaTheme="minorEastAsia" w:hAnsiTheme="minorHAnsi"/>
              <w:noProof/>
              <w:lang w:val="en-PH" w:eastAsia="en-PH"/>
            </w:rPr>
          </w:pPr>
          <w:hyperlink w:anchor="_Toc512478108" w:history="1">
            <w:r w:rsidRPr="008F678A">
              <w:rPr>
                <w:rStyle w:val="Hyperlink"/>
                <w:rFonts w:cstheme="majorHAnsi"/>
                <w:noProof/>
              </w:rPr>
              <w:t>REFERENCES</w:t>
            </w:r>
            <w:r>
              <w:rPr>
                <w:noProof/>
                <w:webHidden/>
              </w:rPr>
              <w:tab/>
            </w:r>
            <w:r>
              <w:rPr>
                <w:noProof/>
                <w:webHidden/>
              </w:rPr>
              <w:fldChar w:fldCharType="begin"/>
            </w:r>
            <w:r>
              <w:rPr>
                <w:noProof/>
                <w:webHidden/>
              </w:rPr>
              <w:instrText xml:space="preserve"> PAGEREF _Toc512478108 \h </w:instrText>
            </w:r>
            <w:r>
              <w:rPr>
                <w:noProof/>
                <w:webHidden/>
              </w:rPr>
            </w:r>
            <w:r>
              <w:rPr>
                <w:noProof/>
                <w:webHidden/>
              </w:rPr>
              <w:fldChar w:fldCharType="separate"/>
            </w:r>
            <w:r w:rsidR="00101A30">
              <w:rPr>
                <w:noProof/>
                <w:webHidden/>
              </w:rPr>
              <w:t>28</w:t>
            </w:r>
            <w:r>
              <w:rPr>
                <w:noProof/>
                <w:webHidden/>
              </w:rPr>
              <w:fldChar w:fldCharType="end"/>
            </w:r>
          </w:hyperlink>
        </w:p>
        <w:p w14:paraId="1E776F1F" w14:textId="0DD50BE1" w:rsidR="00D9561C" w:rsidRPr="0064546B" w:rsidRDefault="00D9561C" w:rsidP="00A67502">
          <w:pPr>
            <w:spacing w:line="240" w:lineRule="auto"/>
            <w:jc w:val="both"/>
            <w:rPr>
              <w:rFonts w:cstheme="majorHAnsi"/>
              <w:color w:val="000000" w:themeColor="text1"/>
            </w:rPr>
          </w:pPr>
          <w:r w:rsidRPr="0064546B">
            <w:rPr>
              <w:rFonts w:cstheme="majorHAnsi"/>
              <w:b/>
              <w:bCs/>
              <w:noProof/>
              <w:color w:val="000000" w:themeColor="text1"/>
            </w:rPr>
            <w:fldChar w:fldCharType="end"/>
          </w:r>
        </w:p>
      </w:sdtContent>
    </w:sdt>
    <w:p w14:paraId="6E8A7F27" w14:textId="77777777" w:rsidR="00D9561C" w:rsidRPr="0064546B" w:rsidRDefault="00D9561C" w:rsidP="00A67502">
      <w:pPr>
        <w:spacing w:line="240" w:lineRule="auto"/>
        <w:jc w:val="both"/>
        <w:rPr>
          <w:rStyle w:val="Heading1Char"/>
          <w:rFonts w:asciiTheme="majorHAnsi" w:hAnsiTheme="majorHAnsi" w:cstheme="majorHAnsi"/>
          <w:color w:val="000000" w:themeColor="text1"/>
          <w:sz w:val="22"/>
          <w:szCs w:val="22"/>
        </w:rPr>
      </w:pPr>
      <w:r w:rsidRPr="0064546B">
        <w:rPr>
          <w:rStyle w:val="Heading1Char"/>
          <w:rFonts w:asciiTheme="majorHAnsi" w:hAnsiTheme="majorHAnsi" w:cstheme="majorHAnsi"/>
          <w:color w:val="000000" w:themeColor="text1"/>
          <w:sz w:val="22"/>
          <w:szCs w:val="22"/>
        </w:rPr>
        <w:br w:type="page"/>
      </w:r>
      <w:bookmarkStart w:id="37" w:name="_GoBack"/>
      <w:bookmarkEnd w:id="37"/>
    </w:p>
    <w:p w14:paraId="3D5E58A0" w14:textId="24FC527D" w:rsidR="0056227E" w:rsidRPr="002C201A" w:rsidRDefault="0056227E" w:rsidP="00A67502">
      <w:pPr>
        <w:spacing w:line="240" w:lineRule="auto"/>
        <w:jc w:val="both"/>
        <w:rPr>
          <w:rFonts w:cstheme="majorBidi"/>
          <w:color w:val="000000" w:themeColor="text1"/>
          <w:sz w:val="24"/>
          <w:szCs w:val="24"/>
        </w:rPr>
      </w:pPr>
      <w:bookmarkStart w:id="38" w:name="_Toc511685553"/>
      <w:bookmarkStart w:id="39" w:name="_Toc511695338"/>
      <w:bookmarkStart w:id="40" w:name="_Toc511953975"/>
      <w:bookmarkStart w:id="41" w:name="_Toc512478090"/>
      <w:ins w:id="42" w:author="Sherine Jane Coronel" w:date="2018-04-16T14:18:00Z">
        <w:r w:rsidRPr="5E2AE634">
          <w:rPr>
            <w:rStyle w:val="Heading1Char"/>
            <w:rFonts w:asciiTheme="majorHAnsi" w:hAnsiTheme="majorHAnsi"/>
            <w:color w:val="000000" w:themeColor="text1"/>
            <w:sz w:val="24"/>
            <w:szCs w:val="24"/>
            <w:rPrChange w:id="43" w:author="Joey Bernadette Dela Cruz" w:date="2018-04-16T14:21:00Z">
              <w:rPr>
                <w:rStyle w:val="Heading1Char"/>
              </w:rPr>
            </w:rPrChange>
          </w:rPr>
          <w:lastRenderedPageBreak/>
          <w:t>ABSTRACT</w:t>
        </w:r>
        <w:bookmarkEnd w:id="38"/>
        <w:bookmarkEnd w:id="39"/>
        <w:bookmarkEnd w:id="40"/>
        <w:bookmarkEnd w:id="41"/>
        <w:r w:rsidRPr="5E2AE634">
          <w:rPr>
            <w:rStyle w:val="Heading1Char"/>
            <w:rFonts w:asciiTheme="majorHAnsi" w:hAnsiTheme="majorHAnsi"/>
            <w:color w:val="000000" w:themeColor="text1"/>
            <w:sz w:val="24"/>
            <w:szCs w:val="24"/>
            <w:rPrChange w:id="44" w:author="Joey Bernadette Dela Cruz" w:date="2018-04-16T14:21:00Z">
              <w:rPr>
                <w:rStyle w:val="Heading1Char"/>
              </w:rPr>
            </w:rPrChange>
          </w:rPr>
          <w:t xml:space="preserve"> </w:t>
        </w:r>
      </w:ins>
    </w:p>
    <w:p w14:paraId="0E13D332" w14:textId="5742212C" w:rsidR="0056227E" w:rsidRPr="0064546B" w:rsidRDefault="0056227E" w:rsidP="00A67502">
      <w:pPr>
        <w:spacing w:line="240" w:lineRule="auto"/>
        <w:ind w:firstLine="720"/>
        <w:jc w:val="both"/>
        <w:rPr>
          <w:rFonts w:eastAsia="Times New Roman" w:cstheme="majorBidi"/>
          <w:color w:val="000000" w:themeColor="text1"/>
        </w:rPr>
      </w:pPr>
      <w:ins w:id="45" w:author="Sherine Jane Coronel" w:date="2018-04-16T14:18:00Z">
        <w:r w:rsidRPr="5E2AE634">
          <w:rPr>
            <w:rFonts w:eastAsia="Times New Roman" w:cstheme="majorBidi"/>
            <w:color w:val="000000" w:themeColor="text1"/>
          </w:rPr>
          <w:t>The NDRRMC – Logistics System is a cloud-based application</w:t>
        </w:r>
        <w:r w:rsidR="001E7D90" w:rsidRPr="5E2AE634">
          <w:rPr>
            <w:rFonts w:eastAsia="Times New Roman" w:cstheme="majorBidi"/>
            <w:color w:val="000000" w:themeColor="text1"/>
          </w:rPr>
          <w:t xml:space="preserve"> program that </w:t>
        </w:r>
      </w:ins>
      <w:r w:rsidR="00645E93" w:rsidRPr="5E2AE634">
        <w:rPr>
          <w:rFonts w:eastAsia="Times New Roman" w:cstheme="majorBidi"/>
          <w:color w:val="000000" w:themeColor="text1"/>
        </w:rPr>
        <w:t>keep</w:t>
      </w:r>
      <w:r w:rsidR="000056B5" w:rsidRPr="5E2AE634">
        <w:rPr>
          <w:rFonts w:eastAsia="Times New Roman" w:cstheme="majorBidi"/>
          <w:color w:val="000000" w:themeColor="text1"/>
        </w:rPr>
        <w:t>s</w:t>
      </w:r>
      <w:r w:rsidR="00645E93" w:rsidRPr="5E2AE634">
        <w:rPr>
          <w:rFonts w:eastAsia="Times New Roman" w:cstheme="majorBidi"/>
          <w:color w:val="000000" w:themeColor="text1"/>
        </w:rPr>
        <w:t xml:space="preserve"> track of the available supplies, equipment, and vehicles</w:t>
      </w:r>
      <w:r w:rsidR="00475871" w:rsidRPr="5E2AE634">
        <w:rPr>
          <w:rFonts w:eastAsia="Times New Roman" w:cstheme="majorBidi"/>
          <w:color w:val="000000" w:themeColor="text1"/>
        </w:rPr>
        <w:t>, along with the various vital locations</w:t>
      </w:r>
      <w:r w:rsidR="000A2E5D" w:rsidRPr="5E2AE634">
        <w:rPr>
          <w:rFonts w:eastAsia="Times New Roman" w:cstheme="majorBidi"/>
          <w:color w:val="000000" w:themeColor="text1"/>
        </w:rPr>
        <w:t xml:space="preserve"> that will be essential in times of disaster</w:t>
      </w:r>
      <w:r w:rsidR="0098152E" w:rsidRPr="5E2AE634">
        <w:rPr>
          <w:rFonts w:eastAsia="Times New Roman" w:cstheme="majorBidi"/>
          <w:color w:val="000000" w:themeColor="text1"/>
        </w:rPr>
        <w:t xml:space="preserve">. </w:t>
      </w:r>
      <w:r w:rsidR="00720249" w:rsidRPr="5E2AE634">
        <w:rPr>
          <w:rFonts w:eastAsia="Times New Roman" w:cstheme="majorBidi"/>
          <w:color w:val="000000" w:themeColor="text1"/>
        </w:rPr>
        <w:t xml:space="preserve">The system would </w:t>
      </w:r>
      <w:r w:rsidR="00697858" w:rsidRPr="5E2AE634">
        <w:rPr>
          <w:rFonts w:eastAsia="Times New Roman" w:cstheme="majorBidi"/>
          <w:color w:val="000000" w:themeColor="text1"/>
        </w:rPr>
        <w:t xml:space="preserve">mainly </w:t>
      </w:r>
      <w:r w:rsidR="00720249" w:rsidRPr="5E2AE634">
        <w:rPr>
          <w:rFonts w:eastAsia="Times New Roman" w:cstheme="majorBidi"/>
          <w:color w:val="000000" w:themeColor="text1"/>
        </w:rPr>
        <w:t>benefit the Logistic</w:t>
      </w:r>
      <w:r w:rsidR="00387DF7" w:rsidRPr="5E2AE634">
        <w:rPr>
          <w:rFonts w:eastAsia="Times New Roman" w:cstheme="majorBidi"/>
          <w:color w:val="000000" w:themeColor="text1"/>
        </w:rPr>
        <w:t>s</w:t>
      </w:r>
      <w:r w:rsidR="00720249" w:rsidRPr="5E2AE634">
        <w:rPr>
          <w:rFonts w:eastAsia="Times New Roman" w:cstheme="majorBidi"/>
          <w:color w:val="000000" w:themeColor="text1"/>
        </w:rPr>
        <w:t xml:space="preserve"> cluster</w:t>
      </w:r>
      <w:r w:rsidR="000056B5" w:rsidRPr="5E2AE634">
        <w:rPr>
          <w:rFonts w:eastAsia="Times New Roman" w:cstheme="majorBidi"/>
          <w:color w:val="000000" w:themeColor="text1"/>
        </w:rPr>
        <w:t xml:space="preserve"> since </w:t>
      </w:r>
      <w:r w:rsidR="00EB65E6" w:rsidRPr="5E2AE634">
        <w:rPr>
          <w:rFonts w:eastAsia="Times New Roman" w:cstheme="majorBidi"/>
          <w:color w:val="000000" w:themeColor="text1"/>
        </w:rPr>
        <w:t>t</w:t>
      </w:r>
      <w:r w:rsidR="00E501BD" w:rsidRPr="5E2AE634">
        <w:rPr>
          <w:rFonts w:eastAsia="Times New Roman" w:cstheme="majorBidi"/>
          <w:color w:val="000000" w:themeColor="text1"/>
        </w:rPr>
        <w:t>hey are the one who is respons</w:t>
      </w:r>
      <w:r w:rsidR="00A51582" w:rsidRPr="5E2AE634">
        <w:rPr>
          <w:rFonts w:eastAsia="Times New Roman" w:cstheme="majorBidi"/>
          <w:color w:val="000000" w:themeColor="text1"/>
        </w:rPr>
        <w:t xml:space="preserve">ible for </w:t>
      </w:r>
      <w:r w:rsidR="0059249F" w:rsidRPr="5E2AE634">
        <w:rPr>
          <w:rFonts w:eastAsia="Times New Roman" w:cstheme="majorBidi"/>
          <w:color w:val="000000" w:themeColor="text1"/>
        </w:rPr>
        <w:t xml:space="preserve">the </w:t>
      </w:r>
      <w:r w:rsidR="00A51582" w:rsidRPr="5E2AE634">
        <w:rPr>
          <w:rFonts w:eastAsia="Times New Roman" w:cstheme="majorBidi"/>
          <w:i/>
          <w:color w:val="000000" w:themeColor="text1"/>
        </w:rPr>
        <w:t>transportation</w:t>
      </w:r>
      <w:r w:rsidR="00A51582" w:rsidRPr="5E2AE634">
        <w:rPr>
          <w:rFonts w:eastAsia="Times New Roman" w:cstheme="majorBidi"/>
          <w:color w:val="000000" w:themeColor="text1"/>
        </w:rPr>
        <w:t xml:space="preserve">, </w:t>
      </w:r>
      <w:r w:rsidR="00A51582" w:rsidRPr="5E2AE634">
        <w:rPr>
          <w:rFonts w:eastAsia="Times New Roman" w:cstheme="majorBidi"/>
          <w:i/>
          <w:color w:val="000000" w:themeColor="text1"/>
        </w:rPr>
        <w:t>warehousing</w:t>
      </w:r>
      <w:r w:rsidR="00A51582" w:rsidRPr="5E2AE634">
        <w:rPr>
          <w:rFonts w:eastAsia="Times New Roman" w:cstheme="majorBidi"/>
          <w:color w:val="000000" w:themeColor="text1"/>
        </w:rPr>
        <w:t xml:space="preserve">, </w:t>
      </w:r>
      <w:r w:rsidR="00A51582" w:rsidRPr="5E2AE634">
        <w:rPr>
          <w:rFonts w:eastAsia="Times New Roman" w:cstheme="majorBidi"/>
          <w:i/>
          <w:color w:val="000000" w:themeColor="text1"/>
        </w:rPr>
        <w:t>inventor</w:t>
      </w:r>
      <w:r w:rsidR="00926EEB" w:rsidRPr="5E2AE634">
        <w:rPr>
          <w:rFonts w:eastAsia="Times New Roman" w:cstheme="majorBidi"/>
          <w:i/>
          <w:color w:val="000000" w:themeColor="text1"/>
        </w:rPr>
        <w:t>ying</w:t>
      </w:r>
      <w:r w:rsidR="00A51582" w:rsidRPr="5E2AE634">
        <w:rPr>
          <w:rFonts w:eastAsia="Times New Roman" w:cstheme="majorBidi"/>
          <w:color w:val="000000" w:themeColor="text1"/>
        </w:rPr>
        <w:t xml:space="preserve">, and </w:t>
      </w:r>
      <w:r w:rsidR="00BE1DEE" w:rsidRPr="5E2AE634">
        <w:rPr>
          <w:rFonts w:eastAsia="Times New Roman" w:cstheme="majorBidi"/>
          <w:i/>
          <w:color w:val="000000" w:themeColor="text1"/>
        </w:rPr>
        <w:t>tracking of deployed items</w:t>
      </w:r>
      <w:r w:rsidR="00BE1DEE" w:rsidRPr="5E2AE634">
        <w:rPr>
          <w:rFonts w:eastAsia="Times New Roman" w:cstheme="majorBidi"/>
          <w:color w:val="000000" w:themeColor="text1"/>
        </w:rPr>
        <w:t>.</w:t>
      </w:r>
    </w:p>
    <w:p w14:paraId="286F9BC6" w14:textId="52B516EB" w:rsidR="00433276" w:rsidRPr="002C201A" w:rsidRDefault="0056227E" w:rsidP="00A67502">
      <w:pPr>
        <w:spacing w:line="240" w:lineRule="auto"/>
        <w:jc w:val="both"/>
        <w:rPr>
          <w:rFonts w:eastAsia="Times New Roman" w:cstheme="majorBidi"/>
          <w:i/>
          <w:color w:val="000000" w:themeColor="text1"/>
          <w:sz w:val="24"/>
          <w:szCs w:val="24"/>
        </w:rPr>
      </w:pPr>
      <w:bookmarkStart w:id="46" w:name="_Toc511685554"/>
      <w:bookmarkStart w:id="47" w:name="_Toc511695339"/>
      <w:bookmarkStart w:id="48" w:name="_Toc511953976"/>
      <w:bookmarkStart w:id="49" w:name="_Toc512478091"/>
      <w:ins w:id="50" w:author="Sherine Jane Coronel" w:date="2018-04-16T14:18:00Z">
        <w:r w:rsidRPr="5E2AE634">
          <w:rPr>
            <w:rStyle w:val="Heading1Char"/>
            <w:rFonts w:asciiTheme="majorHAnsi" w:hAnsiTheme="majorHAnsi"/>
            <w:color w:val="000000" w:themeColor="text1"/>
            <w:sz w:val="24"/>
            <w:szCs w:val="24"/>
            <w:rPrChange w:id="51" w:author="Joey Bernadette Dela Cruz" w:date="2018-04-16T14:21:00Z">
              <w:rPr>
                <w:rStyle w:val="Heading1Char"/>
              </w:rPr>
            </w:rPrChange>
          </w:rPr>
          <w:t>INTRODUCTION</w:t>
        </w:r>
        <w:bookmarkEnd w:id="46"/>
        <w:bookmarkEnd w:id="47"/>
        <w:bookmarkEnd w:id="48"/>
        <w:bookmarkEnd w:id="49"/>
        <w:r w:rsidRPr="5E2AE634">
          <w:rPr>
            <w:rStyle w:val="Heading1Char"/>
            <w:rFonts w:asciiTheme="majorHAnsi" w:hAnsiTheme="majorHAnsi"/>
            <w:color w:val="000000" w:themeColor="text1"/>
            <w:sz w:val="24"/>
            <w:szCs w:val="24"/>
            <w:rPrChange w:id="52" w:author="Joey Bernadette Dela Cruz" w:date="2018-04-16T14:21:00Z">
              <w:rPr>
                <w:rStyle w:val="Heading1Char"/>
              </w:rPr>
            </w:rPrChange>
          </w:rPr>
          <w:t xml:space="preserve"> </w:t>
        </w:r>
      </w:ins>
    </w:p>
    <w:p w14:paraId="3082503E" w14:textId="7D58E0AC" w:rsidR="00433276" w:rsidRPr="0064546B" w:rsidRDefault="00D529C7" w:rsidP="0064546B">
      <w:pPr>
        <w:spacing w:line="240" w:lineRule="auto"/>
        <w:ind w:firstLine="720"/>
        <w:jc w:val="both"/>
        <w:rPr>
          <w:rFonts w:cstheme="majorHAnsi"/>
          <w:color w:val="000000" w:themeColor="text1"/>
        </w:rPr>
      </w:pPr>
      <w:r w:rsidRPr="0064546B">
        <w:rPr>
          <w:rFonts w:cstheme="majorHAnsi"/>
          <w:color w:val="000000" w:themeColor="text1"/>
        </w:rPr>
        <w:t xml:space="preserve">National Disaster Risk Reduction and Management Council, also known as NDRRMC, is a working group of </w:t>
      </w:r>
      <w:r w:rsidR="0064546B">
        <w:rPr>
          <w:rFonts w:cstheme="majorHAnsi"/>
          <w:color w:val="000000" w:themeColor="text1"/>
        </w:rPr>
        <w:t>various</w:t>
      </w:r>
      <w:r w:rsidRPr="0064546B">
        <w:rPr>
          <w:rFonts w:cstheme="majorHAnsi"/>
          <w:color w:val="000000" w:themeColor="text1"/>
        </w:rPr>
        <w:t xml:space="preserve"> </w:t>
      </w:r>
      <w:r w:rsidR="008F60C7" w:rsidRPr="0064546B">
        <w:rPr>
          <w:rFonts w:cstheme="majorHAnsi"/>
          <w:color w:val="000000" w:themeColor="text1"/>
        </w:rPr>
        <w:t xml:space="preserve">organization </w:t>
      </w:r>
      <w:r w:rsidRPr="0064546B">
        <w:rPr>
          <w:rFonts w:cstheme="majorHAnsi"/>
          <w:color w:val="000000" w:themeColor="text1"/>
        </w:rPr>
        <w:t>that is responsible for</w:t>
      </w:r>
      <w:r w:rsidR="00C64299" w:rsidRPr="0064546B">
        <w:rPr>
          <w:rFonts w:cstheme="majorHAnsi"/>
          <w:color w:val="000000" w:themeColor="text1"/>
        </w:rPr>
        <w:t xml:space="preserve"> formulating effective response schemes</w:t>
      </w:r>
      <w:r w:rsidR="00AF2431" w:rsidRPr="0064546B">
        <w:rPr>
          <w:rFonts w:cstheme="majorHAnsi"/>
          <w:color w:val="000000" w:themeColor="text1"/>
        </w:rPr>
        <w:t xml:space="preserve"> before, during</w:t>
      </w:r>
      <w:r w:rsidR="00D1198E" w:rsidRPr="0064546B">
        <w:rPr>
          <w:rFonts w:cstheme="majorHAnsi"/>
          <w:color w:val="000000" w:themeColor="text1"/>
        </w:rPr>
        <w:t>,</w:t>
      </w:r>
      <w:r w:rsidR="00AF2431" w:rsidRPr="0064546B">
        <w:rPr>
          <w:rFonts w:cstheme="majorHAnsi"/>
          <w:color w:val="000000" w:themeColor="text1"/>
        </w:rPr>
        <w:t xml:space="preserve"> and after the calamity</w:t>
      </w:r>
      <w:r w:rsidR="00C64299" w:rsidRPr="0064546B">
        <w:rPr>
          <w:rFonts w:cstheme="majorHAnsi"/>
          <w:color w:val="000000" w:themeColor="text1"/>
        </w:rPr>
        <w:t xml:space="preserve"> or dis</w:t>
      </w:r>
      <w:r w:rsidR="00AF2431" w:rsidRPr="0064546B">
        <w:rPr>
          <w:rFonts w:cstheme="majorHAnsi"/>
          <w:color w:val="000000" w:themeColor="text1"/>
        </w:rPr>
        <w:t>aster</w:t>
      </w:r>
      <w:r w:rsidR="00C64299" w:rsidRPr="0064546B">
        <w:rPr>
          <w:rFonts w:cstheme="majorHAnsi"/>
          <w:color w:val="000000" w:themeColor="text1"/>
        </w:rPr>
        <w:t xml:space="preserve"> to ensure the protection and preservation of life, property, and the environment of affected communities.</w:t>
      </w:r>
      <w:r w:rsidR="00F62101" w:rsidRPr="0064546B">
        <w:rPr>
          <w:rFonts w:cstheme="majorHAnsi"/>
          <w:color w:val="000000" w:themeColor="text1"/>
        </w:rPr>
        <w:t xml:space="preserve"> </w:t>
      </w:r>
      <w:r w:rsidRPr="0064546B">
        <w:rPr>
          <w:rFonts w:cstheme="majorHAnsi"/>
          <w:color w:val="000000" w:themeColor="text1"/>
        </w:rPr>
        <w:t xml:space="preserve">The NDRRMC is divided into 12 clusters for better task </w:t>
      </w:r>
      <w:r w:rsidR="006077E3" w:rsidRPr="0064546B">
        <w:rPr>
          <w:rFonts w:cstheme="majorHAnsi"/>
          <w:color w:val="000000" w:themeColor="text1"/>
        </w:rPr>
        <w:t>distinction and dissemination. T</w:t>
      </w:r>
      <w:r w:rsidRPr="0064546B">
        <w:rPr>
          <w:rFonts w:cstheme="majorHAnsi"/>
          <w:color w:val="000000" w:themeColor="text1"/>
        </w:rPr>
        <w:t>hese clusters</w:t>
      </w:r>
      <w:r w:rsidR="00A76B74" w:rsidRPr="0064546B">
        <w:rPr>
          <w:rFonts w:cstheme="majorHAnsi"/>
          <w:color w:val="000000" w:themeColor="text1"/>
        </w:rPr>
        <w:t xml:space="preserve"> are </w:t>
      </w:r>
      <w:r w:rsidR="00475871" w:rsidRPr="0064546B">
        <w:rPr>
          <w:rFonts w:cstheme="majorHAnsi"/>
          <w:color w:val="000000" w:themeColor="text1"/>
        </w:rPr>
        <w:t>the</w:t>
      </w:r>
      <w:r w:rsidR="00A76B74" w:rsidRPr="0064546B">
        <w:rPr>
          <w:rFonts w:cstheme="majorHAnsi"/>
          <w:color w:val="000000" w:themeColor="text1"/>
        </w:rPr>
        <w:t xml:space="preserve"> </w:t>
      </w:r>
      <w:r w:rsidRPr="0064546B">
        <w:rPr>
          <w:rFonts w:cstheme="majorHAnsi"/>
          <w:color w:val="000000" w:themeColor="text1"/>
        </w:rPr>
        <w:t>Camp Coordination and Camp Management, Education, Emergency Telecom, Food &amp; Non-Food Items, International Humanitarian Relations, Law and Order, Logistics, Management of the Dead and the Missing, Protection (IDP), Psycho Spiritual Integration, Search, Rescue, and Retrieval, and Water, Sanitation, Health (</w:t>
      </w:r>
      <w:proofErr w:type="spellStart"/>
      <w:r w:rsidRPr="0064546B">
        <w:rPr>
          <w:rFonts w:cstheme="majorHAnsi"/>
          <w:color w:val="000000" w:themeColor="text1"/>
        </w:rPr>
        <w:t>WaSH</w:t>
      </w:r>
      <w:proofErr w:type="spellEnd"/>
      <w:r w:rsidRPr="0064546B">
        <w:rPr>
          <w:rFonts w:cstheme="majorHAnsi"/>
          <w:color w:val="000000" w:themeColor="text1"/>
        </w:rPr>
        <w:t xml:space="preserve">). </w:t>
      </w:r>
      <w:sdt>
        <w:sdtPr>
          <w:rPr>
            <w:rFonts w:cstheme="majorHAnsi"/>
            <w:color w:val="000000" w:themeColor="text1"/>
          </w:rPr>
          <w:id w:val="753396291"/>
          <w:citation/>
        </w:sdtPr>
        <w:sdtContent>
          <w:r w:rsidR="00445647">
            <w:rPr>
              <w:rFonts w:cstheme="majorHAnsi"/>
              <w:color w:val="000000" w:themeColor="text1"/>
            </w:rPr>
            <w:fldChar w:fldCharType="begin"/>
          </w:r>
          <w:r w:rsidR="00445647">
            <w:rPr>
              <w:rFonts w:cstheme="majorHAnsi"/>
              <w:color w:val="000000" w:themeColor="text1"/>
            </w:rPr>
            <w:instrText xml:space="preserve"> CITATION Off15 \l 1033 </w:instrText>
          </w:r>
          <w:r w:rsidR="00445647">
            <w:rPr>
              <w:rFonts w:cstheme="majorHAnsi"/>
              <w:color w:val="000000" w:themeColor="text1"/>
            </w:rPr>
            <w:fldChar w:fldCharType="separate"/>
          </w:r>
          <w:r w:rsidR="00FA126A">
            <w:rPr>
              <w:rFonts w:cstheme="majorHAnsi"/>
              <w:noProof/>
              <w:color w:val="000000" w:themeColor="text1"/>
            </w:rPr>
            <w:t>(Office of Civil Defense, 2015)</w:t>
          </w:r>
          <w:r w:rsidR="00445647">
            <w:rPr>
              <w:rFonts w:cstheme="majorHAnsi"/>
              <w:color w:val="000000" w:themeColor="text1"/>
            </w:rPr>
            <w:fldChar w:fldCharType="end"/>
          </w:r>
        </w:sdtContent>
      </w:sdt>
    </w:p>
    <w:p w14:paraId="76B970D3" w14:textId="4FFA36A7" w:rsidR="00DE4EC6" w:rsidRPr="0064546B" w:rsidRDefault="00A67502" w:rsidP="002C201A">
      <w:pPr>
        <w:spacing w:line="240" w:lineRule="auto"/>
        <w:ind w:firstLine="720"/>
        <w:jc w:val="both"/>
        <w:rPr>
          <w:rFonts w:eastAsia="Times New Roman" w:cstheme="majorHAnsi"/>
          <w:color w:val="000000" w:themeColor="text1"/>
        </w:rPr>
      </w:pPr>
      <w:r w:rsidRPr="0064546B">
        <w:rPr>
          <w:rFonts w:cstheme="majorHAnsi"/>
          <w:color w:val="000000" w:themeColor="text1"/>
          <w:shd w:val="clear" w:color="auto" w:fill="FFFFFF"/>
        </w:rPr>
        <w:t xml:space="preserve">Given the responsibilities of </w:t>
      </w:r>
      <w:r w:rsidR="00475871" w:rsidRPr="0064546B">
        <w:rPr>
          <w:rFonts w:cstheme="majorHAnsi"/>
          <w:color w:val="000000" w:themeColor="text1"/>
          <w:shd w:val="clear" w:color="auto" w:fill="FFFFFF"/>
        </w:rPr>
        <w:t>the</w:t>
      </w:r>
      <w:r w:rsidRPr="0064546B">
        <w:rPr>
          <w:rFonts w:cstheme="majorHAnsi"/>
          <w:color w:val="000000" w:themeColor="text1"/>
          <w:shd w:val="clear" w:color="auto" w:fill="FFFFFF"/>
        </w:rPr>
        <w:t xml:space="preserve"> NDRRMC, they still seek ways to improve their services to provide the society better assistance</w:t>
      </w:r>
      <w:r w:rsidR="00BB0488" w:rsidRPr="0064546B">
        <w:rPr>
          <w:rFonts w:cstheme="majorHAnsi"/>
          <w:color w:val="000000" w:themeColor="text1"/>
          <w:shd w:val="clear" w:color="auto" w:fill="FFFFFF"/>
        </w:rPr>
        <w:t xml:space="preserve"> since the council</w:t>
      </w:r>
      <w:r w:rsidRPr="0064546B">
        <w:rPr>
          <w:rFonts w:cstheme="majorHAnsi"/>
          <w:color w:val="000000" w:themeColor="text1"/>
          <w:shd w:val="clear" w:color="auto" w:fill="FFFFFF"/>
        </w:rPr>
        <w:t xml:space="preserve"> still commits several lapses that </w:t>
      </w:r>
      <w:r w:rsidR="00140ED8" w:rsidRPr="0064546B">
        <w:rPr>
          <w:rFonts w:cstheme="majorHAnsi"/>
          <w:color w:val="000000" w:themeColor="text1"/>
          <w:shd w:val="clear" w:color="auto" w:fill="FFFFFF"/>
        </w:rPr>
        <w:t>may</w:t>
      </w:r>
      <w:r w:rsidRPr="0064546B">
        <w:rPr>
          <w:rFonts w:cstheme="majorHAnsi"/>
          <w:color w:val="000000" w:themeColor="text1"/>
          <w:shd w:val="clear" w:color="auto" w:fill="FFFFFF"/>
        </w:rPr>
        <w:t xml:space="preserve"> possibly harm the </w:t>
      </w:r>
      <w:r w:rsidR="00710174" w:rsidRPr="0064546B">
        <w:rPr>
          <w:rFonts w:cstheme="majorHAnsi"/>
          <w:color w:val="000000" w:themeColor="text1"/>
          <w:shd w:val="clear" w:color="auto" w:fill="FFFFFF"/>
        </w:rPr>
        <w:t>society</w:t>
      </w:r>
      <w:r w:rsidRPr="0064546B">
        <w:rPr>
          <w:rFonts w:cstheme="majorHAnsi"/>
          <w:color w:val="000000" w:themeColor="text1"/>
          <w:shd w:val="clear" w:color="auto" w:fill="FFFFFF"/>
        </w:rPr>
        <w:t xml:space="preserve"> due to the lack of proper management and allocation of resources, as well as the lack of proper utilization of role players in the event of a disaster or calamity.</w:t>
      </w:r>
      <w:r w:rsidR="00862ABC" w:rsidRPr="0064546B">
        <w:rPr>
          <w:rFonts w:eastAsia="Times New Roman" w:cstheme="majorHAnsi"/>
          <w:color w:val="000000" w:themeColor="text1"/>
        </w:rPr>
        <w:t xml:space="preserve"> Therefor</w:t>
      </w:r>
      <w:r w:rsidR="000800ED" w:rsidRPr="0064546B">
        <w:rPr>
          <w:rFonts w:eastAsia="Times New Roman" w:cstheme="majorHAnsi"/>
          <w:color w:val="000000" w:themeColor="text1"/>
        </w:rPr>
        <w:t>e, th</w:t>
      </w:r>
      <w:r w:rsidR="006A4C63" w:rsidRPr="0064546B">
        <w:rPr>
          <w:rFonts w:eastAsia="Times New Roman" w:cstheme="majorHAnsi"/>
          <w:color w:val="000000" w:themeColor="text1"/>
        </w:rPr>
        <w:t xml:space="preserve">e </w:t>
      </w:r>
      <w:r w:rsidR="000800ED" w:rsidRPr="0064546B">
        <w:rPr>
          <w:rFonts w:eastAsia="Times New Roman" w:cstheme="majorHAnsi"/>
          <w:color w:val="000000" w:themeColor="text1"/>
        </w:rPr>
        <w:t>project team</w:t>
      </w:r>
      <w:r w:rsidR="006A4C63" w:rsidRPr="0064546B">
        <w:rPr>
          <w:rFonts w:eastAsia="Times New Roman" w:cstheme="majorHAnsi"/>
          <w:color w:val="000000" w:themeColor="text1"/>
        </w:rPr>
        <w:t xml:space="preserve"> decided to </w:t>
      </w:r>
      <w:r w:rsidR="000800ED" w:rsidRPr="0064546B">
        <w:rPr>
          <w:rFonts w:eastAsia="Times New Roman" w:cstheme="majorHAnsi"/>
          <w:color w:val="000000" w:themeColor="text1"/>
        </w:rPr>
        <w:t>develop</w:t>
      </w:r>
      <w:r w:rsidR="006A4C63" w:rsidRPr="0064546B">
        <w:rPr>
          <w:rFonts w:eastAsia="Times New Roman" w:cstheme="majorHAnsi"/>
          <w:color w:val="000000" w:themeColor="text1"/>
        </w:rPr>
        <w:t xml:space="preserve"> a system that would </w:t>
      </w:r>
      <w:r w:rsidR="003E3B82" w:rsidRPr="0064546B">
        <w:rPr>
          <w:rFonts w:eastAsia="Times New Roman" w:cstheme="majorHAnsi"/>
          <w:color w:val="000000" w:themeColor="text1"/>
        </w:rPr>
        <w:t xml:space="preserve">streamline the NDRRMC processes by </w:t>
      </w:r>
      <w:r w:rsidR="005227AD" w:rsidRPr="0064546B">
        <w:rPr>
          <w:rFonts w:eastAsia="Times New Roman" w:cstheme="majorHAnsi"/>
          <w:color w:val="000000" w:themeColor="text1"/>
        </w:rPr>
        <w:t xml:space="preserve">providing a digitized </w:t>
      </w:r>
      <w:r w:rsidR="007B7DDC" w:rsidRPr="0064546B">
        <w:rPr>
          <w:rFonts w:eastAsia="Times New Roman" w:cstheme="majorHAnsi"/>
          <w:color w:val="000000" w:themeColor="text1"/>
        </w:rPr>
        <w:t>inventory system for supplies, equipment, and vehicles</w:t>
      </w:r>
      <w:r w:rsidR="007D4E7E" w:rsidRPr="0064546B">
        <w:rPr>
          <w:rFonts w:eastAsia="Times New Roman" w:cstheme="majorHAnsi"/>
          <w:color w:val="000000" w:themeColor="text1"/>
        </w:rPr>
        <w:t xml:space="preserve"> that will be </w:t>
      </w:r>
      <w:r w:rsidR="0011093B" w:rsidRPr="0064546B">
        <w:rPr>
          <w:rFonts w:eastAsia="Times New Roman" w:cstheme="majorHAnsi"/>
          <w:color w:val="000000" w:themeColor="text1"/>
        </w:rPr>
        <w:t>essential</w:t>
      </w:r>
      <w:r w:rsidR="003E3B82" w:rsidRPr="0064546B">
        <w:rPr>
          <w:rFonts w:eastAsia="Times New Roman" w:cstheme="majorHAnsi"/>
          <w:color w:val="000000" w:themeColor="text1"/>
        </w:rPr>
        <w:t xml:space="preserve"> in the event of disaster.</w:t>
      </w:r>
    </w:p>
    <w:p w14:paraId="11852B35" w14:textId="083D06E6" w:rsidR="0006155B" w:rsidRPr="002C201A" w:rsidRDefault="0056227E" w:rsidP="00FE4F73">
      <w:pPr>
        <w:spacing w:line="240" w:lineRule="auto"/>
        <w:jc w:val="both"/>
        <w:rPr>
          <w:rFonts w:eastAsia="Times New Roman" w:cstheme="majorBidi"/>
          <w:i/>
          <w:color w:val="000000" w:themeColor="text1"/>
          <w:sz w:val="24"/>
          <w:szCs w:val="24"/>
        </w:rPr>
      </w:pPr>
      <w:bookmarkStart w:id="53" w:name="_Toc511685555"/>
      <w:bookmarkStart w:id="54" w:name="_Toc511695340"/>
      <w:bookmarkStart w:id="55" w:name="_Toc511953977"/>
      <w:bookmarkStart w:id="56" w:name="_Toc512478092"/>
      <w:ins w:id="57" w:author="Sherine Jane Coronel" w:date="2018-04-16T14:18:00Z">
        <w:r w:rsidRPr="5E2AE634">
          <w:rPr>
            <w:rStyle w:val="Heading1Char"/>
            <w:rFonts w:asciiTheme="majorHAnsi" w:hAnsiTheme="majorHAnsi"/>
            <w:color w:val="000000" w:themeColor="text1"/>
            <w:sz w:val="24"/>
            <w:szCs w:val="24"/>
            <w:rPrChange w:id="58" w:author="Sherine Jane Coronel" w:date="2018-04-16T14:21:00Z">
              <w:rPr>
                <w:rFonts w:ascii="Arial" w:eastAsia="Times New Roman" w:hAnsi="Arial" w:cs="Arial"/>
                <w:color w:val="000000"/>
                <w:sz w:val="24"/>
                <w:szCs w:val="24"/>
              </w:rPr>
            </w:rPrChange>
          </w:rPr>
          <w:t>PROJECT DESCRIPTION</w:t>
        </w:r>
        <w:bookmarkEnd w:id="53"/>
        <w:bookmarkEnd w:id="54"/>
        <w:bookmarkEnd w:id="55"/>
        <w:bookmarkEnd w:id="56"/>
        <w:r w:rsidRPr="5E2AE634">
          <w:rPr>
            <w:rFonts w:eastAsia="Times New Roman" w:cstheme="majorBidi"/>
            <w:color w:val="000000" w:themeColor="text1"/>
            <w:sz w:val="24"/>
            <w:szCs w:val="24"/>
          </w:rPr>
          <w:t xml:space="preserve"> </w:t>
        </w:r>
      </w:ins>
    </w:p>
    <w:p w14:paraId="51B43D09" w14:textId="532F83C8" w:rsidR="0075472B" w:rsidRPr="0064546B" w:rsidRDefault="0006155B" w:rsidP="0075472B">
      <w:pPr>
        <w:spacing w:line="240" w:lineRule="auto"/>
        <w:ind w:firstLine="720"/>
        <w:jc w:val="both"/>
        <w:rPr>
          <w:rFonts w:eastAsia="Times New Roman" w:cstheme="majorHAnsi"/>
          <w:color w:val="000000" w:themeColor="text1"/>
        </w:rPr>
      </w:pPr>
      <w:r w:rsidRPr="0064546B">
        <w:rPr>
          <w:rFonts w:eastAsia="Times New Roman" w:cstheme="majorHAnsi"/>
          <w:color w:val="000000" w:themeColor="text1"/>
        </w:rPr>
        <w:t xml:space="preserve">The NDRRMC </w:t>
      </w:r>
      <w:r w:rsidR="00C2652D" w:rsidRPr="0064546B">
        <w:rPr>
          <w:rFonts w:eastAsia="Times New Roman" w:cstheme="majorHAnsi"/>
          <w:color w:val="000000" w:themeColor="text1"/>
        </w:rPr>
        <w:t>- Logistic</w:t>
      </w:r>
      <w:r w:rsidR="00031319" w:rsidRPr="0064546B">
        <w:rPr>
          <w:rFonts w:eastAsia="Times New Roman" w:cstheme="majorHAnsi"/>
          <w:color w:val="000000" w:themeColor="text1"/>
        </w:rPr>
        <w:t>s System was</w:t>
      </w:r>
      <w:r w:rsidR="00EB4060" w:rsidRPr="0064546B">
        <w:rPr>
          <w:rFonts w:eastAsia="Times New Roman" w:cstheme="majorHAnsi"/>
          <w:color w:val="000000" w:themeColor="text1"/>
        </w:rPr>
        <w:t xml:space="preserve"> developed using Yii</w:t>
      </w:r>
      <w:r w:rsidRPr="0064546B">
        <w:rPr>
          <w:rFonts w:eastAsia="Times New Roman" w:cstheme="majorHAnsi"/>
          <w:color w:val="000000" w:themeColor="text1"/>
        </w:rPr>
        <w:t>2</w:t>
      </w:r>
      <w:r w:rsidR="00AC214E" w:rsidRPr="0064546B">
        <w:rPr>
          <w:rFonts w:eastAsia="Times New Roman" w:cstheme="majorHAnsi"/>
          <w:color w:val="000000" w:themeColor="text1"/>
        </w:rPr>
        <w:t xml:space="preserve">, </w:t>
      </w:r>
      <w:r w:rsidR="00115B7F" w:rsidRPr="0064546B">
        <w:rPr>
          <w:rFonts w:eastAsia="Times New Roman" w:cstheme="majorHAnsi"/>
          <w:color w:val="000000" w:themeColor="text1"/>
        </w:rPr>
        <w:t>a generic web programming framework</w:t>
      </w:r>
      <w:r w:rsidR="00391692" w:rsidRPr="0064546B">
        <w:rPr>
          <w:rFonts w:eastAsia="Times New Roman" w:cstheme="majorHAnsi"/>
          <w:color w:val="000000" w:themeColor="text1"/>
        </w:rPr>
        <w:t xml:space="preserve"> that is used for developing </w:t>
      </w:r>
      <w:r w:rsidR="00E63EEA" w:rsidRPr="0064546B">
        <w:rPr>
          <w:rFonts w:eastAsia="Times New Roman" w:cstheme="majorHAnsi"/>
          <w:color w:val="000000" w:themeColor="text1"/>
        </w:rPr>
        <w:t>web applications with the use of PHP</w:t>
      </w:r>
      <w:r w:rsidR="004E239C" w:rsidRPr="0064546B">
        <w:rPr>
          <w:rFonts w:eastAsia="Times New Roman" w:cstheme="majorHAnsi"/>
          <w:color w:val="000000" w:themeColor="text1"/>
        </w:rPr>
        <w:t>.</w:t>
      </w:r>
      <w:r w:rsidR="004D321C" w:rsidRPr="0064546B">
        <w:rPr>
          <w:rFonts w:eastAsia="Times New Roman" w:cstheme="majorHAnsi"/>
          <w:color w:val="000000" w:themeColor="text1"/>
        </w:rPr>
        <w:t xml:space="preserve"> </w:t>
      </w:r>
      <w:r w:rsidR="002E6AB6" w:rsidRPr="0064546B">
        <w:rPr>
          <w:rFonts w:eastAsia="Times New Roman" w:cstheme="majorHAnsi"/>
          <w:color w:val="000000" w:themeColor="text1"/>
        </w:rPr>
        <w:t xml:space="preserve">PHP or Hypertext Preprocessor </w:t>
      </w:r>
      <w:r w:rsidR="00E85D34" w:rsidRPr="0064546B">
        <w:rPr>
          <w:rFonts w:eastAsia="Times New Roman" w:cstheme="majorHAnsi"/>
          <w:color w:val="000000" w:themeColor="text1"/>
        </w:rPr>
        <w:t xml:space="preserve">is a </w:t>
      </w:r>
      <w:r w:rsidR="00E20950" w:rsidRPr="0064546B">
        <w:rPr>
          <w:rFonts w:eastAsia="Times New Roman" w:cstheme="majorHAnsi"/>
          <w:color w:val="000000" w:themeColor="text1"/>
        </w:rPr>
        <w:t xml:space="preserve">widely-used open source scripting language </w:t>
      </w:r>
      <w:r w:rsidR="006E551C" w:rsidRPr="0064546B">
        <w:rPr>
          <w:rFonts w:eastAsia="Times New Roman" w:cstheme="majorHAnsi"/>
          <w:color w:val="000000" w:themeColor="text1"/>
        </w:rPr>
        <w:t>t</w:t>
      </w:r>
      <w:r w:rsidR="00FA3573" w:rsidRPr="0064546B">
        <w:rPr>
          <w:rFonts w:eastAsia="Times New Roman" w:cstheme="majorHAnsi"/>
          <w:color w:val="000000" w:themeColor="text1"/>
        </w:rPr>
        <w:t>hat contains</w:t>
      </w:r>
      <w:r w:rsidR="000464F9" w:rsidRPr="0064546B">
        <w:rPr>
          <w:rFonts w:eastAsia="Times New Roman" w:cstheme="majorHAnsi"/>
          <w:color w:val="000000" w:themeColor="text1"/>
        </w:rPr>
        <w:t xml:space="preserve"> </w:t>
      </w:r>
      <w:r w:rsidR="00151A5D" w:rsidRPr="0064546B">
        <w:rPr>
          <w:rFonts w:eastAsia="Times New Roman" w:cstheme="majorHAnsi"/>
          <w:color w:val="000000" w:themeColor="text1"/>
        </w:rPr>
        <w:t>HTML, CSS</w:t>
      </w:r>
      <w:r w:rsidR="000464F9" w:rsidRPr="0064546B">
        <w:rPr>
          <w:rFonts w:eastAsia="Times New Roman" w:cstheme="majorHAnsi"/>
          <w:color w:val="000000" w:themeColor="text1"/>
        </w:rPr>
        <w:t>, and PHP c</w:t>
      </w:r>
      <w:r w:rsidR="00546633" w:rsidRPr="0064546B">
        <w:rPr>
          <w:rFonts w:eastAsia="Times New Roman" w:cstheme="majorHAnsi"/>
          <w:color w:val="000000" w:themeColor="text1"/>
        </w:rPr>
        <w:t>ode</w:t>
      </w:r>
      <w:r w:rsidR="00E766E3" w:rsidRPr="0064546B">
        <w:rPr>
          <w:rFonts w:eastAsia="Times New Roman" w:cstheme="majorHAnsi"/>
          <w:color w:val="000000" w:themeColor="text1"/>
        </w:rPr>
        <w:t xml:space="preserve"> </w:t>
      </w:r>
      <w:proofErr w:type="gramStart"/>
      <w:r w:rsidR="00E11B53" w:rsidRPr="0064546B">
        <w:rPr>
          <w:rFonts w:eastAsia="Times New Roman" w:cstheme="majorHAnsi"/>
          <w:color w:val="000000" w:themeColor="text1"/>
        </w:rPr>
        <w:t xml:space="preserve">in order </w:t>
      </w:r>
      <w:r w:rsidR="00F4779D" w:rsidRPr="0064546B">
        <w:rPr>
          <w:rFonts w:eastAsia="Times New Roman" w:cstheme="majorHAnsi"/>
          <w:color w:val="000000" w:themeColor="text1"/>
        </w:rPr>
        <w:t>to</w:t>
      </w:r>
      <w:proofErr w:type="gramEnd"/>
      <w:r w:rsidR="00C22D80" w:rsidRPr="0064546B">
        <w:rPr>
          <w:rFonts w:eastAsia="Times New Roman" w:cstheme="majorHAnsi"/>
          <w:color w:val="000000" w:themeColor="text1"/>
        </w:rPr>
        <w:t xml:space="preserve"> generate</w:t>
      </w:r>
      <w:r w:rsidR="00927D61" w:rsidRPr="0064546B">
        <w:rPr>
          <w:rFonts w:eastAsia="Times New Roman" w:cstheme="majorHAnsi"/>
          <w:color w:val="000000" w:themeColor="text1"/>
        </w:rPr>
        <w:t xml:space="preserve"> </w:t>
      </w:r>
      <w:r w:rsidR="00C22D80" w:rsidRPr="0064546B">
        <w:rPr>
          <w:rFonts w:eastAsia="Times New Roman" w:cstheme="majorHAnsi"/>
          <w:color w:val="000000" w:themeColor="text1"/>
        </w:rPr>
        <w:t>dynamic page content</w:t>
      </w:r>
      <w:r w:rsidR="00F4779D" w:rsidRPr="0064546B">
        <w:rPr>
          <w:rFonts w:eastAsia="Times New Roman" w:cstheme="majorHAnsi"/>
          <w:color w:val="000000" w:themeColor="text1"/>
        </w:rPr>
        <w:t xml:space="preserve"> </w:t>
      </w:r>
      <w:r w:rsidR="00346B80" w:rsidRPr="0064546B">
        <w:rPr>
          <w:rFonts w:eastAsia="Times New Roman" w:cstheme="majorHAnsi"/>
          <w:color w:val="000000" w:themeColor="text1"/>
        </w:rPr>
        <w:t>for</w:t>
      </w:r>
      <w:r w:rsidR="00F4779D" w:rsidRPr="0064546B">
        <w:rPr>
          <w:rFonts w:eastAsia="Times New Roman" w:cstheme="majorHAnsi"/>
          <w:color w:val="000000" w:themeColor="text1"/>
        </w:rPr>
        <w:t xml:space="preserve"> </w:t>
      </w:r>
      <w:r w:rsidR="00A477FE" w:rsidRPr="0064546B">
        <w:rPr>
          <w:rFonts w:eastAsia="Times New Roman" w:cstheme="majorHAnsi"/>
          <w:color w:val="000000" w:themeColor="text1"/>
        </w:rPr>
        <w:t>the system</w:t>
      </w:r>
      <w:r w:rsidR="00C22D80" w:rsidRPr="0064546B">
        <w:rPr>
          <w:rFonts w:eastAsia="Times New Roman" w:cstheme="majorHAnsi"/>
          <w:color w:val="000000" w:themeColor="text1"/>
        </w:rPr>
        <w:t xml:space="preserve">. </w:t>
      </w:r>
      <w:r w:rsidR="00C2031D" w:rsidRPr="0064546B">
        <w:rPr>
          <w:rFonts w:eastAsia="Times New Roman" w:cstheme="majorHAnsi"/>
          <w:color w:val="000000" w:themeColor="text1"/>
        </w:rPr>
        <w:t>PHP</w:t>
      </w:r>
      <w:r w:rsidR="00063DF1" w:rsidRPr="0064546B">
        <w:rPr>
          <w:rFonts w:eastAsia="Times New Roman" w:cstheme="majorHAnsi"/>
          <w:color w:val="000000" w:themeColor="text1"/>
        </w:rPr>
        <w:t xml:space="preserve"> </w:t>
      </w:r>
      <w:r w:rsidR="00192FC1" w:rsidRPr="0064546B">
        <w:rPr>
          <w:rFonts w:eastAsia="Times New Roman" w:cstheme="majorHAnsi"/>
          <w:color w:val="000000" w:themeColor="text1"/>
        </w:rPr>
        <w:t>s</w:t>
      </w:r>
      <w:r w:rsidR="00063DF1" w:rsidRPr="0064546B">
        <w:rPr>
          <w:rFonts w:eastAsia="Times New Roman" w:cstheme="majorHAnsi"/>
          <w:color w:val="000000" w:themeColor="text1"/>
        </w:rPr>
        <w:t>cripts</w:t>
      </w:r>
      <w:r w:rsidR="0007121E" w:rsidRPr="0064546B">
        <w:rPr>
          <w:rFonts w:eastAsia="Times New Roman" w:cstheme="majorHAnsi"/>
          <w:color w:val="000000" w:themeColor="text1"/>
        </w:rPr>
        <w:t xml:space="preserve"> are </w:t>
      </w:r>
      <w:r w:rsidR="0036758D" w:rsidRPr="0064546B">
        <w:rPr>
          <w:rFonts w:eastAsia="Times New Roman" w:cstheme="majorHAnsi"/>
          <w:color w:val="000000" w:themeColor="text1"/>
        </w:rPr>
        <w:t>executed</w:t>
      </w:r>
      <w:r w:rsidR="0007121E" w:rsidRPr="0064546B">
        <w:rPr>
          <w:rFonts w:eastAsia="Times New Roman" w:cstheme="majorHAnsi"/>
          <w:color w:val="000000" w:themeColor="text1"/>
        </w:rPr>
        <w:t xml:space="preserve"> </w:t>
      </w:r>
      <w:r w:rsidR="0036758D" w:rsidRPr="0064546B">
        <w:rPr>
          <w:rFonts w:eastAsia="Times New Roman" w:cstheme="majorHAnsi"/>
          <w:color w:val="000000" w:themeColor="text1"/>
        </w:rPr>
        <w:t>on the</w:t>
      </w:r>
      <w:r w:rsidR="00776626" w:rsidRPr="0064546B">
        <w:rPr>
          <w:rFonts w:eastAsia="Times New Roman" w:cstheme="majorHAnsi"/>
          <w:color w:val="000000" w:themeColor="text1"/>
        </w:rPr>
        <w:t xml:space="preserve"> Apache web </w:t>
      </w:r>
      <w:r w:rsidR="0007121E" w:rsidRPr="0064546B">
        <w:rPr>
          <w:rFonts w:eastAsia="Times New Roman" w:cstheme="majorHAnsi"/>
          <w:color w:val="000000" w:themeColor="text1"/>
        </w:rPr>
        <w:t>server</w:t>
      </w:r>
      <w:r w:rsidR="00D42F9A" w:rsidRPr="0064546B">
        <w:rPr>
          <w:rFonts w:eastAsia="Times New Roman" w:cstheme="majorHAnsi"/>
          <w:color w:val="000000" w:themeColor="text1"/>
        </w:rPr>
        <w:t xml:space="preserve"> </w:t>
      </w:r>
      <w:r w:rsidR="00EC3427" w:rsidRPr="0064546B">
        <w:rPr>
          <w:rFonts w:eastAsia="Times New Roman" w:cstheme="majorHAnsi"/>
          <w:color w:val="000000" w:themeColor="text1"/>
        </w:rPr>
        <w:t>which is installed and running on</w:t>
      </w:r>
      <w:r w:rsidR="00D42F9A" w:rsidRPr="0064546B">
        <w:rPr>
          <w:rFonts w:eastAsia="Times New Roman" w:cstheme="majorHAnsi"/>
          <w:color w:val="000000" w:themeColor="text1"/>
        </w:rPr>
        <w:t xml:space="preserve"> the </w:t>
      </w:r>
      <w:r w:rsidR="00DD6CD1" w:rsidRPr="0064546B">
        <w:rPr>
          <w:rFonts w:eastAsia="Times New Roman" w:cstheme="majorHAnsi"/>
          <w:color w:val="000000" w:themeColor="text1"/>
        </w:rPr>
        <w:t>EC2</w:t>
      </w:r>
      <w:r w:rsidR="00926EEB" w:rsidRPr="0064546B">
        <w:rPr>
          <w:rFonts w:eastAsia="Times New Roman" w:cstheme="majorHAnsi"/>
          <w:color w:val="000000" w:themeColor="text1"/>
        </w:rPr>
        <w:t xml:space="preserve"> (</w:t>
      </w:r>
      <w:r w:rsidR="00EC3427" w:rsidRPr="0064546B">
        <w:rPr>
          <w:rFonts w:eastAsia="Times New Roman" w:cstheme="majorHAnsi"/>
          <w:color w:val="000000" w:themeColor="text1"/>
        </w:rPr>
        <w:t xml:space="preserve">Amazon </w:t>
      </w:r>
      <w:r w:rsidR="00926EEB" w:rsidRPr="0064546B">
        <w:rPr>
          <w:rFonts w:eastAsia="Times New Roman" w:cstheme="majorHAnsi"/>
          <w:color w:val="000000" w:themeColor="text1"/>
        </w:rPr>
        <w:t>Elastic Compute Cloud)</w:t>
      </w:r>
      <w:r w:rsidR="00EC3427" w:rsidRPr="0064546B">
        <w:rPr>
          <w:rFonts w:eastAsia="Times New Roman" w:cstheme="majorHAnsi"/>
          <w:color w:val="000000" w:themeColor="text1"/>
        </w:rPr>
        <w:t xml:space="preserve"> server</w:t>
      </w:r>
      <w:r w:rsidR="00DD6CD1" w:rsidRPr="0064546B">
        <w:rPr>
          <w:rFonts w:eastAsia="Times New Roman" w:cstheme="majorHAnsi"/>
          <w:color w:val="000000" w:themeColor="text1"/>
        </w:rPr>
        <w:t>,</w:t>
      </w:r>
      <w:r w:rsidR="008B29E4" w:rsidRPr="0064546B">
        <w:rPr>
          <w:rFonts w:eastAsia="Times New Roman" w:cstheme="majorHAnsi"/>
          <w:color w:val="000000" w:themeColor="text1"/>
        </w:rPr>
        <w:t xml:space="preserve"> which was used to host the system</w:t>
      </w:r>
      <w:r w:rsidR="00DD6CD1" w:rsidRPr="0064546B">
        <w:rPr>
          <w:rFonts w:eastAsia="Times New Roman" w:cstheme="majorHAnsi"/>
          <w:color w:val="000000" w:themeColor="text1"/>
        </w:rPr>
        <w:t xml:space="preserve"> </w:t>
      </w:r>
      <w:r w:rsidR="008B29E4" w:rsidRPr="0064546B">
        <w:rPr>
          <w:rFonts w:eastAsia="Times New Roman" w:cstheme="majorHAnsi"/>
          <w:color w:val="000000" w:themeColor="text1"/>
        </w:rPr>
        <w:t>via cloud</w:t>
      </w:r>
      <w:r w:rsidR="00FD74ED" w:rsidRPr="0064546B">
        <w:rPr>
          <w:rFonts w:eastAsia="Times New Roman" w:cstheme="majorHAnsi"/>
          <w:color w:val="000000" w:themeColor="text1"/>
        </w:rPr>
        <w:t>.</w:t>
      </w:r>
      <w:r w:rsidR="005721BE">
        <w:rPr>
          <w:rFonts w:eastAsia="Times New Roman" w:cstheme="majorHAnsi"/>
          <w:color w:val="000000" w:themeColor="text1"/>
        </w:rPr>
        <w:t xml:space="preserve"> </w:t>
      </w:r>
      <w:r w:rsidR="00754C90">
        <w:rPr>
          <w:rFonts w:eastAsia="Times New Roman" w:cstheme="majorHAnsi"/>
          <w:color w:val="000000" w:themeColor="text1"/>
        </w:rPr>
        <w:t>Processes</w:t>
      </w:r>
      <w:r w:rsidR="005721BE">
        <w:rPr>
          <w:rFonts w:eastAsia="Times New Roman" w:cstheme="majorHAnsi"/>
          <w:color w:val="000000" w:themeColor="text1"/>
        </w:rPr>
        <w:t xml:space="preserve"> that runs in the </w:t>
      </w:r>
      <w:r w:rsidR="00754C90">
        <w:rPr>
          <w:rFonts w:eastAsia="Times New Roman" w:cstheme="majorHAnsi"/>
          <w:color w:val="000000" w:themeColor="text1"/>
        </w:rPr>
        <w:t>EC2</w:t>
      </w:r>
      <w:r w:rsidR="005721BE">
        <w:rPr>
          <w:rFonts w:eastAsia="Times New Roman" w:cstheme="majorHAnsi"/>
          <w:color w:val="000000" w:themeColor="text1"/>
        </w:rPr>
        <w:t xml:space="preserve"> instance are the </w:t>
      </w:r>
      <w:r w:rsidR="00754C90">
        <w:rPr>
          <w:rFonts w:eastAsia="Times New Roman" w:cstheme="majorHAnsi"/>
          <w:color w:val="000000" w:themeColor="text1"/>
        </w:rPr>
        <w:t>MariaDB</w:t>
      </w:r>
      <w:r w:rsidR="00000EC1">
        <w:rPr>
          <w:rFonts w:eastAsia="Times New Roman" w:cstheme="majorHAnsi"/>
          <w:color w:val="000000" w:themeColor="text1"/>
        </w:rPr>
        <w:t xml:space="preserve"> and </w:t>
      </w:r>
      <w:proofErr w:type="spellStart"/>
      <w:r w:rsidR="00000EC1">
        <w:rPr>
          <w:rFonts w:eastAsia="Times New Roman" w:cstheme="majorHAnsi"/>
          <w:color w:val="000000" w:themeColor="text1"/>
        </w:rPr>
        <w:t>phpMyAdmin</w:t>
      </w:r>
      <w:proofErr w:type="spellEnd"/>
      <w:r w:rsidR="00000EC1">
        <w:rPr>
          <w:rFonts w:eastAsia="Times New Roman" w:cstheme="majorHAnsi"/>
          <w:color w:val="000000" w:themeColor="text1"/>
        </w:rPr>
        <w:t xml:space="preserve">. MariaDB </w:t>
      </w:r>
      <w:r w:rsidR="00754C90">
        <w:rPr>
          <w:rFonts w:eastAsia="Times New Roman" w:cstheme="majorHAnsi"/>
          <w:color w:val="000000" w:themeColor="text1"/>
        </w:rPr>
        <w:t xml:space="preserve">is a database management system, and </w:t>
      </w:r>
      <w:proofErr w:type="spellStart"/>
      <w:r w:rsidR="00754C90">
        <w:rPr>
          <w:rFonts w:eastAsia="Times New Roman" w:cstheme="majorHAnsi"/>
          <w:color w:val="000000" w:themeColor="text1"/>
        </w:rPr>
        <w:t>phpMyAdmin</w:t>
      </w:r>
      <w:proofErr w:type="spellEnd"/>
      <w:r w:rsidR="00754C90">
        <w:rPr>
          <w:rFonts w:eastAsia="Times New Roman" w:cstheme="majorHAnsi"/>
          <w:color w:val="000000" w:themeColor="text1"/>
        </w:rPr>
        <w:t xml:space="preserve"> is the management tool for MySQL</w:t>
      </w:r>
      <w:r w:rsidR="00000EC1">
        <w:rPr>
          <w:rFonts w:eastAsia="Times New Roman" w:cstheme="majorHAnsi"/>
          <w:color w:val="000000" w:themeColor="text1"/>
        </w:rPr>
        <w:t>.</w:t>
      </w:r>
    </w:p>
    <w:p w14:paraId="482774AD" w14:textId="053EEE4B" w:rsidR="00221A79" w:rsidRPr="002C201A" w:rsidRDefault="0056227E" w:rsidP="00C90BB6">
      <w:pPr>
        <w:spacing w:before="240" w:line="240" w:lineRule="auto"/>
        <w:jc w:val="both"/>
        <w:rPr>
          <w:rFonts w:eastAsia="Times New Roman" w:cstheme="majorBidi"/>
          <w:i/>
          <w:color w:val="000000" w:themeColor="text1"/>
          <w:sz w:val="24"/>
          <w:szCs w:val="24"/>
        </w:rPr>
      </w:pPr>
      <w:bookmarkStart w:id="59" w:name="_Toc511685556"/>
      <w:bookmarkStart w:id="60" w:name="_Toc511695341"/>
      <w:bookmarkStart w:id="61" w:name="_Toc511953978"/>
      <w:bookmarkStart w:id="62" w:name="_Toc512478093"/>
      <w:ins w:id="63" w:author="Sherine Jane Coronel" w:date="2018-04-16T14:18:00Z">
        <w:r w:rsidRPr="5E2AE634">
          <w:rPr>
            <w:rStyle w:val="Heading1Char"/>
            <w:rFonts w:asciiTheme="majorHAnsi" w:hAnsiTheme="majorHAnsi"/>
            <w:color w:val="000000" w:themeColor="text1"/>
            <w:sz w:val="24"/>
            <w:szCs w:val="24"/>
            <w:rPrChange w:id="64" w:author="Sherine Jane Coronel" w:date="2018-04-16T14:21:00Z">
              <w:rPr>
                <w:rFonts w:ascii="Arial" w:eastAsia="Times New Roman" w:hAnsi="Arial" w:cs="Arial"/>
                <w:color w:val="000000"/>
                <w:sz w:val="24"/>
                <w:szCs w:val="24"/>
              </w:rPr>
            </w:rPrChange>
          </w:rPr>
          <w:t>TARGET CLIENT</w:t>
        </w:r>
        <w:bookmarkEnd w:id="59"/>
        <w:bookmarkEnd w:id="60"/>
        <w:bookmarkEnd w:id="61"/>
        <w:bookmarkEnd w:id="62"/>
        <w:r w:rsidRPr="5E2AE634">
          <w:rPr>
            <w:rFonts w:eastAsia="Times New Roman" w:cstheme="majorBidi"/>
            <w:color w:val="000000" w:themeColor="text1"/>
            <w:sz w:val="24"/>
            <w:szCs w:val="24"/>
          </w:rPr>
          <w:t xml:space="preserve"> </w:t>
        </w:r>
      </w:ins>
    </w:p>
    <w:p w14:paraId="0EC0209D" w14:textId="509583EF" w:rsidR="002C201A" w:rsidRPr="0064546B" w:rsidRDefault="00AA515A" w:rsidP="00511CC2">
      <w:pPr>
        <w:ind w:firstLine="720"/>
        <w:jc w:val="both"/>
        <w:rPr>
          <w:rFonts w:cstheme="majorHAnsi"/>
          <w:color w:val="000000" w:themeColor="text1"/>
        </w:rPr>
      </w:pPr>
      <w:bookmarkStart w:id="65" w:name="_Toc511685557"/>
      <w:r w:rsidRPr="0064546B">
        <w:rPr>
          <w:rFonts w:cstheme="majorHAnsi"/>
          <w:color w:val="000000" w:themeColor="text1"/>
        </w:rPr>
        <w:t>The u</w:t>
      </w:r>
      <w:r w:rsidR="0078631A" w:rsidRPr="0064546B">
        <w:rPr>
          <w:rFonts w:cstheme="majorHAnsi"/>
          <w:color w:val="000000" w:themeColor="text1"/>
        </w:rPr>
        <w:t xml:space="preserve">sers of the system will be the Regional Admin, Provincial Admin, </w:t>
      </w:r>
      <w:r w:rsidR="00B7026F" w:rsidRPr="0064546B">
        <w:rPr>
          <w:rFonts w:cstheme="majorHAnsi"/>
          <w:color w:val="000000" w:themeColor="text1"/>
        </w:rPr>
        <w:t>City/Municipal Admin</w:t>
      </w:r>
      <w:r w:rsidR="00594F97" w:rsidRPr="0064546B">
        <w:rPr>
          <w:rFonts w:cstheme="majorHAnsi"/>
          <w:color w:val="000000" w:themeColor="text1"/>
        </w:rPr>
        <w:t>, and the 12 different clusters of NDRR</w:t>
      </w:r>
      <w:r w:rsidR="005A4BC9" w:rsidRPr="0064546B">
        <w:rPr>
          <w:rFonts w:cstheme="majorHAnsi"/>
          <w:color w:val="000000" w:themeColor="text1"/>
        </w:rPr>
        <w:t>MC. W</w:t>
      </w:r>
      <w:r w:rsidRPr="0064546B">
        <w:rPr>
          <w:rFonts w:cstheme="majorHAnsi"/>
          <w:color w:val="000000" w:themeColor="text1"/>
        </w:rPr>
        <w:t xml:space="preserve">ith this, requests will then go through approvals </w:t>
      </w:r>
      <w:r w:rsidR="00475871" w:rsidRPr="0064546B">
        <w:rPr>
          <w:rFonts w:cstheme="majorHAnsi"/>
          <w:color w:val="000000" w:themeColor="text1"/>
        </w:rPr>
        <w:t>based on the</w:t>
      </w:r>
      <w:r w:rsidR="00C90BB6" w:rsidRPr="0064546B">
        <w:rPr>
          <w:rFonts w:cstheme="majorHAnsi"/>
          <w:color w:val="000000" w:themeColor="text1"/>
        </w:rPr>
        <w:t xml:space="preserve"> </w:t>
      </w:r>
      <w:r w:rsidR="00A63E1A" w:rsidRPr="0064546B">
        <w:rPr>
          <w:rFonts w:cstheme="majorHAnsi"/>
          <w:color w:val="000000" w:themeColor="text1"/>
        </w:rPr>
        <w:t>hierarchy of authority</w:t>
      </w:r>
      <w:r w:rsidR="00AD12B5" w:rsidRPr="0064546B">
        <w:rPr>
          <w:rFonts w:cstheme="majorHAnsi"/>
          <w:color w:val="000000" w:themeColor="text1"/>
        </w:rPr>
        <w:t>, t</w:t>
      </w:r>
      <w:r w:rsidR="00541905" w:rsidRPr="0064546B">
        <w:rPr>
          <w:rFonts w:cstheme="majorHAnsi"/>
          <w:color w:val="000000" w:themeColor="text1"/>
        </w:rPr>
        <w:t>herefore</w:t>
      </w:r>
      <w:r w:rsidRPr="0064546B">
        <w:rPr>
          <w:rFonts w:cstheme="majorHAnsi"/>
          <w:color w:val="000000" w:themeColor="text1"/>
        </w:rPr>
        <w:t>, the NDRRMC-Logistics cluster</w:t>
      </w:r>
      <w:r w:rsidR="009A05A6">
        <w:rPr>
          <w:rFonts w:cstheme="majorHAnsi"/>
          <w:color w:val="000000" w:themeColor="text1"/>
        </w:rPr>
        <w:t>,</w:t>
      </w:r>
      <w:r w:rsidRPr="0064546B">
        <w:rPr>
          <w:rFonts w:cstheme="majorHAnsi"/>
          <w:color w:val="000000" w:themeColor="text1"/>
        </w:rPr>
        <w:t xml:space="preserve"> will no longer have the need to contact </w:t>
      </w:r>
      <w:proofErr w:type="gramStart"/>
      <w:r w:rsidRPr="0064546B">
        <w:rPr>
          <w:rFonts w:cstheme="majorHAnsi"/>
          <w:color w:val="000000" w:themeColor="text1"/>
        </w:rPr>
        <w:t>each and every</w:t>
      </w:r>
      <w:proofErr w:type="gramEnd"/>
      <w:r w:rsidRPr="0064546B">
        <w:rPr>
          <w:rFonts w:cstheme="majorHAnsi"/>
          <w:color w:val="000000" w:themeColor="text1"/>
        </w:rPr>
        <w:t xml:space="preserve"> single one of the reque</w:t>
      </w:r>
      <w:r w:rsidR="00F848C9" w:rsidRPr="0064546B">
        <w:rPr>
          <w:rFonts w:cstheme="majorHAnsi"/>
          <w:color w:val="000000" w:themeColor="text1"/>
        </w:rPr>
        <w:t>stor</w:t>
      </w:r>
      <w:r w:rsidR="00071C0D" w:rsidRPr="0064546B">
        <w:rPr>
          <w:rFonts w:cstheme="majorHAnsi"/>
          <w:color w:val="000000" w:themeColor="text1"/>
        </w:rPr>
        <w:t xml:space="preserve"> from time to time</w:t>
      </w:r>
      <w:r w:rsidR="003B4CB2" w:rsidRPr="0064546B">
        <w:rPr>
          <w:rFonts w:cstheme="majorHAnsi"/>
          <w:color w:val="000000" w:themeColor="text1"/>
        </w:rPr>
        <w:t xml:space="preserve"> </w:t>
      </w:r>
      <w:r w:rsidR="00586837" w:rsidRPr="0064546B">
        <w:rPr>
          <w:rFonts w:cstheme="majorHAnsi"/>
          <w:color w:val="000000" w:themeColor="text1"/>
        </w:rPr>
        <w:t xml:space="preserve">to keep </w:t>
      </w:r>
      <w:r w:rsidR="00786371" w:rsidRPr="0064546B">
        <w:rPr>
          <w:rFonts w:cstheme="majorHAnsi"/>
          <w:color w:val="000000" w:themeColor="text1"/>
        </w:rPr>
        <w:t xml:space="preserve">them informed. This </w:t>
      </w:r>
      <w:r w:rsidR="00767864" w:rsidRPr="0064546B">
        <w:rPr>
          <w:rFonts w:cstheme="majorHAnsi"/>
          <w:color w:val="000000" w:themeColor="text1"/>
        </w:rPr>
        <w:t xml:space="preserve">will improve the management and </w:t>
      </w:r>
      <w:r w:rsidR="00A07F4F" w:rsidRPr="0064546B">
        <w:rPr>
          <w:rFonts w:cstheme="majorHAnsi"/>
          <w:color w:val="000000" w:themeColor="text1"/>
        </w:rPr>
        <w:t>organization</w:t>
      </w:r>
      <w:r w:rsidR="00525B80" w:rsidRPr="0064546B">
        <w:rPr>
          <w:rFonts w:cstheme="majorHAnsi"/>
          <w:color w:val="000000" w:themeColor="text1"/>
        </w:rPr>
        <w:t xml:space="preserve"> of </w:t>
      </w:r>
      <w:r w:rsidR="005871A3" w:rsidRPr="0064546B">
        <w:rPr>
          <w:rFonts w:cstheme="majorHAnsi"/>
          <w:color w:val="000000" w:themeColor="text1"/>
        </w:rPr>
        <w:t xml:space="preserve">the </w:t>
      </w:r>
      <w:r w:rsidR="00405BC0" w:rsidRPr="0064546B">
        <w:rPr>
          <w:rFonts w:cstheme="majorHAnsi"/>
          <w:color w:val="000000" w:themeColor="text1"/>
        </w:rPr>
        <w:t>cluster</w:t>
      </w:r>
      <w:r w:rsidR="005871A3" w:rsidRPr="0064546B">
        <w:rPr>
          <w:rFonts w:cstheme="majorHAnsi"/>
          <w:color w:val="000000" w:themeColor="text1"/>
        </w:rPr>
        <w:t xml:space="preserve"> which </w:t>
      </w:r>
      <w:r w:rsidR="00EC1D93" w:rsidRPr="0064546B">
        <w:rPr>
          <w:rFonts w:cstheme="majorHAnsi"/>
          <w:color w:val="000000" w:themeColor="text1"/>
        </w:rPr>
        <w:t>can resul</w:t>
      </w:r>
      <w:r w:rsidR="00405BC0" w:rsidRPr="0064546B">
        <w:rPr>
          <w:rFonts w:cstheme="majorHAnsi"/>
          <w:color w:val="000000" w:themeColor="text1"/>
        </w:rPr>
        <w:t xml:space="preserve">t to </w:t>
      </w:r>
      <w:r w:rsidR="00D87227" w:rsidRPr="0064546B">
        <w:rPr>
          <w:rFonts w:cstheme="majorHAnsi"/>
          <w:color w:val="000000" w:themeColor="text1"/>
        </w:rPr>
        <w:t>guaranteed</w:t>
      </w:r>
      <w:r w:rsidR="00B54190" w:rsidRPr="0064546B">
        <w:rPr>
          <w:rFonts w:cstheme="majorHAnsi"/>
          <w:color w:val="000000" w:themeColor="text1"/>
        </w:rPr>
        <w:t xml:space="preserve"> response </w:t>
      </w:r>
      <w:r w:rsidR="00D87227" w:rsidRPr="0064546B">
        <w:rPr>
          <w:rFonts w:cstheme="majorHAnsi"/>
          <w:color w:val="000000" w:themeColor="text1"/>
        </w:rPr>
        <w:t>time</w:t>
      </w:r>
      <w:r w:rsidR="005C55DE" w:rsidRPr="0064546B">
        <w:rPr>
          <w:rFonts w:cstheme="majorHAnsi"/>
          <w:color w:val="000000" w:themeColor="text1"/>
        </w:rPr>
        <w:t xml:space="preserve"> </w:t>
      </w:r>
      <w:r w:rsidR="00544BB8" w:rsidRPr="0064546B">
        <w:rPr>
          <w:rFonts w:cstheme="majorHAnsi"/>
          <w:color w:val="000000" w:themeColor="text1"/>
        </w:rPr>
        <w:t>in the event of disaster</w:t>
      </w:r>
      <w:r w:rsidR="00475871" w:rsidRPr="0064546B">
        <w:rPr>
          <w:rFonts w:cstheme="majorHAnsi"/>
          <w:color w:val="000000" w:themeColor="text1"/>
        </w:rPr>
        <w:t>s</w:t>
      </w:r>
      <w:r w:rsidR="00544BB8" w:rsidRPr="0064546B">
        <w:rPr>
          <w:rFonts w:cstheme="majorHAnsi"/>
          <w:color w:val="000000" w:themeColor="text1"/>
        </w:rPr>
        <w:t xml:space="preserve"> </w:t>
      </w:r>
      <w:r w:rsidR="00E462F0" w:rsidRPr="0064546B">
        <w:rPr>
          <w:rFonts w:cstheme="majorHAnsi"/>
          <w:color w:val="000000" w:themeColor="text1"/>
        </w:rPr>
        <w:t>which in return, could turn out to be a benefit to the citize</w:t>
      </w:r>
      <w:r w:rsidR="005E5360" w:rsidRPr="0064546B">
        <w:rPr>
          <w:rFonts w:cstheme="majorHAnsi"/>
          <w:color w:val="000000" w:themeColor="text1"/>
        </w:rPr>
        <w:t>ns of affected communities</w:t>
      </w:r>
      <w:r w:rsidR="005C55DE" w:rsidRPr="0064546B">
        <w:rPr>
          <w:rFonts w:cstheme="majorHAnsi"/>
          <w:color w:val="000000" w:themeColor="text1"/>
        </w:rPr>
        <w:t>.</w:t>
      </w:r>
      <w:bookmarkStart w:id="66" w:name="_Toc511695342"/>
    </w:p>
    <w:p w14:paraId="79754F2F" w14:textId="157A7D45" w:rsidR="0056227E" w:rsidRPr="002C201A" w:rsidRDefault="0056227E" w:rsidP="00A67502">
      <w:pPr>
        <w:spacing w:line="240" w:lineRule="auto"/>
        <w:jc w:val="both"/>
        <w:rPr>
          <w:rFonts w:eastAsia="Times New Roman" w:cstheme="majorBidi"/>
          <w:i/>
          <w:color w:val="000000" w:themeColor="text1"/>
          <w:sz w:val="24"/>
          <w:szCs w:val="24"/>
        </w:rPr>
      </w:pPr>
      <w:bookmarkStart w:id="67" w:name="_Toc511953979"/>
      <w:bookmarkStart w:id="68" w:name="_Toc512478094"/>
      <w:bookmarkEnd w:id="65"/>
      <w:bookmarkEnd w:id="66"/>
      <w:ins w:id="69" w:author="Sherine Jane Coronel" w:date="2018-04-16T14:18:00Z">
        <w:r w:rsidRPr="5E2AE634">
          <w:rPr>
            <w:rStyle w:val="Heading1Char"/>
            <w:rFonts w:asciiTheme="majorHAnsi" w:hAnsiTheme="majorHAnsi"/>
            <w:color w:val="000000" w:themeColor="text1"/>
            <w:sz w:val="24"/>
            <w:szCs w:val="24"/>
            <w:rPrChange w:id="70" w:author="Sherine Jane Coronel" w:date="2018-04-16T14:21:00Z">
              <w:rPr>
                <w:rFonts w:ascii="Arial" w:eastAsia="Times New Roman" w:hAnsi="Arial" w:cs="Arial"/>
                <w:color w:val="000000"/>
                <w:sz w:val="24"/>
                <w:szCs w:val="24"/>
              </w:rPr>
            </w:rPrChange>
          </w:rPr>
          <w:t>BRIEF BACKGROUND</w:t>
        </w:r>
        <w:bookmarkEnd w:id="67"/>
        <w:bookmarkEnd w:id="68"/>
        <w:r w:rsidRPr="5E2AE634">
          <w:rPr>
            <w:rFonts w:eastAsia="Times New Roman" w:cstheme="majorBidi"/>
            <w:color w:val="000000" w:themeColor="text1"/>
            <w:sz w:val="24"/>
            <w:szCs w:val="24"/>
          </w:rPr>
          <w:t xml:space="preserve"> </w:t>
        </w:r>
      </w:ins>
    </w:p>
    <w:p w14:paraId="0B82F718" w14:textId="3AE32A73" w:rsidR="002F098D" w:rsidRPr="0064546B" w:rsidRDefault="009A05A6" w:rsidP="00685240">
      <w:pPr>
        <w:spacing w:line="240" w:lineRule="auto"/>
        <w:ind w:firstLine="720"/>
        <w:jc w:val="both"/>
        <w:rPr>
          <w:rFonts w:eastAsia="Times New Roman" w:cstheme="majorHAnsi"/>
          <w:color w:val="000000" w:themeColor="text1"/>
        </w:rPr>
      </w:pPr>
      <w:r>
        <w:rPr>
          <w:rFonts w:eastAsia="Times New Roman" w:cstheme="majorHAnsi"/>
          <w:color w:val="000000" w:themeColor="text1"/>
        </w:rPr>
        <w:t xml:space="preserve">The </w:t>
      </w:r>
      <w:r w:rsidR="00866053">
        <w:rPr>
          <w:rFonts w:eastAsia="Times New Roman" w:cstheme="majorHAnsi"/>
          <w:color w:val="000000" w:themeColor="text1"/>
        </w:rPr>
        <w:t>NDRRMC – Logistics cluster</w:t>
      </w:r>
      <w:r>
        <w:rPr>
          <w:rFonts w:eastAsia="Times New Roman" w:cstheme="majorHAnsi"/>
          <w:color w:val="000000" w:themeColor="text1"/>
        </w:rPr>
        <w:t xml:space="preserve">, headed by the Office of Civil Defense, </w:t>
      </w:r>
      <w:r w:rsidR="00585840">
        <w:rPr>
          <w:rFonts w:eastAsia="Times New Roman" w:cstheme="majorHAnsi"/>
          <w:color w:val="000000" w:themeColor="text1"/>
        </w:rPr>
        <w:t>acts as the lead office for Response Cluster in disaster response operations. They take</w:t>
      </w:r>
      <w:r w:rsidR="0021375F">
        <w:rPr>
          <w:rFonts w:eastAsia="Times New Roman" w:cstheme="majorHAnsi"/>
          <w:color w:val="000000" w:themeColor="text1"/>
        </w:rPr>
        <w:t xml:space="preserve"> charge in </w:t>
      </w:r>
      <w:r w:rsidR="00C2626E">
        <w:rPr>
          <w:rFonts w:eastAsia="Times New Roman" w:cstheme="majorHAnsi"/>
          <w:color w:val="000000" w:themeColor="text1"/>
        </w:rPr>
        <w:t xml:space="preserve">providing efficient and effective logistical support among the concerned OCD </w:t>
      </w:r>
      <w:r w:rsidR="00585840">
        <w:rPr>
          <w:rFonts w:eastAsia="Times New Roman" w:cstheme="majorHAnsi"/>
          <w:color w:val="000000" w:themeColor="text1"/>
        </w:rPr>
        <w:t>authority</w:t>
      </w:r>
      <w:r w:rsidR="0021375F">
        <w:rPr>
          <w:rFonts w:eastAsia="Times New Roman" w:cstheme="majorHAnsi"/>
          <w:color w:val="000000" w:themeColor="text1"/>
        </w:rPr>
        <w:t xml:space="preserve"> personnel</w:t>
      </w:r>
      <w:r w:rsidR="00585840">
        <w:rPr>
          <w:rFonts w:eastAsia="Times New Roman" w:cstheme="majorHAnsi"/>
          <w:color w:val="000000" w:themeColor="text1"/>
        </w:rPr>
        <w:t xml:space="preserve">, </w:t>
      </w:r>
      <w:r w:rsidR="00C2626E">
        <w:rPr>
          <w:rFonts w:eastAsia="Times New Roman" w:cstheme="majorHAnsi"/>
          <w:color w:val="000000" w:themeColor="text1"/>
        </w:rPr>
        <w:t>other cluster members</w:t>
      </w:r>
      <w:r w:rsidR="00585840">
        <w:rPr>
          <w:rFonts w:eastAsia="Times New Roman" w:cstheme="majorHAnsi"/>
          <w:color w:val="000000" w:themeColor="text1"/>
        </w:rPr>
        <w:t xml:space="preserve"> and logistics partners</w:t>
      </w:r>
      <w:r w:rsidR="00C2626E">
        <w:rPr>
          <w:rFonts w:eastAsia="Times New Roman" w:cstheme="majorHAnsi"/>
          <w:color w:val="000000" w:themeColor="text1"/>
        </w:rPr>
        <w:t xml:space="preserve">. </w:t>
      </w:r>
      <w:r w:rsidR="00314533">
        <w:rPr>
          <w:rFonts w:eastAsia="Times New Roman" w:cstheme="majorHAnsi"/>
          <w:color w:val="000000" w:themeColor="text1"/>
        </w:rPr>
        <w:t>As well as, e</w:t>
      </w:r>
      <w:r w:rsidR="00975F84">
        <w:rPr>
          <w:rFonts w:eastAsia="Times New Roman" w:cstheme="majorHAnsi"/>
          <w:color w:val="000000" w:themeColor="text1"/>
        </w:rPr>
        <w:t xml:space="preserve">stablishing standard operating procedures </w:t>
      </w:r>
      <w:r w:rsidR="00C75CBA">
        <w:rPr>
          <w:rFonts w:eastAsia="Times New Roman" w:cstheme="majorHAnsi"/>
          <w:color w:val="000000" w:themeColor="text1"/>
        </w:rPr>
        <w:t xml:space="preserve">on pre-disaster, during disaster, and post-disaster phase which </w:t>
      </w:r>
      <w:r w:rsidR="008813DD">
        <w:rPr>
          <w:rFonts w:eastAsia="Times New Roman" w:cstheme="majorHAnsi"/>
          <w:color w:val="000000" w:themeColor="text1"/>
        </w:rPr>
        <w:t xml:space="preserve">involves inventory of </w:t>
      </w:r>
      <w:r w:rsidR="00585840">
        <w:rPr>
          <w:rFonts w:eastAsia="Times New Roman" w:cstheme="majorHAnsi"/>
          <w:color w:val="000000" w:themeColor="text1"/>
        </w:rPr>
        <w:t xml:space="preserve">available assets and </w:t>
      </w:r>
      <w:r w:rsidR="008813DD">
        <w:rPr>
          <w:rFonts w:eastAsia="Times New Roman" w:cstheme="majorHAnsi"/>
          <w:color w:val="000000" w:themeColor="text1"/>
        </w:rPr>
        <w:t>re</w:t>
      </w:r>
      <w:r w:rsidR="00585840">
        <w:rPr>
          <w:rFonts w:eastAsia="Times New Roman" w:cstheme="majorHAnsi"/>
          <w:color w:val="000000" w:themeColor="text1"/>
        </w:rPr>
        <w:t>sources</w:t>
      </w:r>
      <w:r w:rsidR="008813DD">
        <w:rPr>
          <w:rFonts w:eastAsia="Times New Roman" w:cstheme="majorHAnsi"/>
          <w:color w:val="000000" w:themeColor="text1"/>
        </w:rPr>
        <w:t xml:space="preserve">, </w:t>
      </w:r>
      <w:r w:rsidR="00A10EA8">
        <w:rPr>
          <w:rFonts w:eastAsia="Times New Roman" w:cstheme="majorHAnsi"/>
          <w:color w:val="000000" w:themeColor="text1"/>
        </w:rPr>
        <w:t>procurement and allocation</w:t>
      </w:r>
      <w:r w:rsidR="008813DD">
        <w:rPr>
          <w:rFonts w:eastAsia="Times New Roman" w:cstheme="majorHAnsi"/>
          <w:color w:val="000000" w:themeColor="text1"/>
        </w:rPr>
        <w:t xml:space="preserve"> of </w:t>
      </w:r>
      <w:r w:rsidR="008813DD">
        <w:rPr>
          <w:rFonts w:eastAsia="Times New Roman" w:cstheme="majorHAnsi"/>
          <w:color w:val="000000" w:themeColor="text1"/>
        </w:rPr>
        <w:lastRenderedPageBreak/>
        <w:t>a</w:t>
      </w:r>
      <w:r w:rsidR="00585840">
        <w:rPr>
          <w:rFonts w:eastAsia="Times New Roman" w:cstheme="majorHAnsi"/>
          <w:color w:val="000000" w:themeColor="text1"/>
        </w:rPr>
        <w:t xml:space="preserve">ssets and </w:t>
      </w:r>
      <w:r w:rsidR="008813DD">
        <w:rPr>
          <w:rFonts w:eastAsia="Times New Roman" w:cstheme="majorHAnsi"/>
          <w:color w:val="000000" w:themeColor="text1"/>
        </w:rPr>
        <w:t xml:space="preserve">resources, </w:t>
      </w:r>
      <w:r w:rsidR="00A10EA8">
        <w:rPr>
          <w:rFonts w:eastAsia="Times New Roman" w:cstheme="majorHAnsi"/>
          <w:color w:val="000000" w:themeColor="text1"/>
        </w:rPr>
        <w:t>receive</w:t>
      </w:r>
      <w:r w:rsidR="0021375F">
        <w:rPr>
          <w:rFonts w:eastAsia="Times New Roman" w:cstheme="majorHAnsi"/>
          <w:color w:val="000000" w:themeColor="text1"/>
        </w:rPr>
        <w:t>s</w:t>
      </w:r>
      <w:r w:rsidR="00A10EA8">
        <w:rPr>
          <w:rFonts w:eastAsia="Times New Roman" w:cstheme="majorHAnsi"/>
          <w:color w:val="000000" w:themeColor="text1"/>
        </w:rPr>
        <w:t xml:space="preserve"> and facilitate</w:t>
      </w:r>
      <w:r w:rsidR="0021375F">
        <w:rPr>
          <w:rFonts w:eastAsia="Times New Roman" w:cstheme="majorHAnsi"/>
          <w:color w:val="000000" w:themeColor="text1"/>
        </w:rPr>
        <w:t>s</w:t>
      </w:r>
      <w:r w:rsidR="00A10EA8">
        <w:rPr>
          <w:rFonts w:eastAsia="Times New Roman" w:cstheme="majorHAnsi"/>
          <w:color w:val="000000" w:themeColor="text1"/>
        </w:rPr>
        <w:t xml:space="preserve"> requests for logistical support,</w:t>
      </w:r>
      <w:r w:rsidR="00C75CBA">
        <w:rPr>
          <w:rFonts w:eastAsia="Times New Roman" w:cstheme="majorHAnsi"/>
          <w:color w:val="000000" w:themeColor="text1"/>
        </w:rPr>
        <w:t xml:space="preserve"> </w:t>
      </w:r>
      <w:r w:rsidR="00A10EA8">
        <w:rPr>
          <w:rFonts w:eastAsia="Times New Roman" w:cstheme="majorHAnsi"/>
          <w:color w:val="000000" w:themeColor="text1"/>
        </w:rPr>
        <w:t>provides feedback to requesting DRRMCs</w:t>
      </w:r>
      <w:r w:rsidR="00D17FB5">
        <w:rPr>
          <w:rFonts w:eastAsia="Times New Roman" w:cstheme="majorHAnsi"/>
          <w:color w:val="000000" w:themeColor="text1"/>
        </w:rPr>
        <w:t xml:space="preserve"> and local government of affected areas</w:t>
      </w:r>
      <w:r w:rsidR="00A10EA8">
        <w:rPr>
          <w:rFonts w:eastAsia="Times New Roman" w:cstheme="majorHAnsi"/>
          <w:color w:val="000000" w:themeColor="text1"/>
        </w:rPr>
        <w:t xml:space="preserve">, tracking of cargo to </w:t>
      </w:r>
      <w:r w:rsidR="00685240">
        <w:rPr>
          <w:rFonts w:eastAsia="Times New Roman" w:cstheme="majorHAnsi"/>
          <w:color w:val="000000" w:themeColor="text1"/>
        </w:rPr>
        <w:t xml:space="preserve">its </w:t>
      </w:r>
      <w:r w:rsidR="00A10EA8">
        <w:rPr>
          <w:rFonts w:eastAsia="Times New Roman" w:cstheme="majorHAnsi"/>
          <w:color w:val="000000" w:themeColor="text1"/>
        </w:rPr>
        <w:t>dest</w:t>
      </w:r>
      <w:r w:rsidR="0021375F">
        <w:rPr>
          <w:rFonts w:eastAsia="Times New Roman" w:cstheme="majorHAnsi"/>
          <w:color w:val="000000" w:themeColor="text1"/>
        </w:rPr>
        <w:t>ination, updates on road</w:t>
      </w:r>
      <w:r w:rsidR="00685240">
        <w:rPr>
          <w:rFonts w:eastAsia="Times New Roman" w:cstheme="majorHAnsi"/>
          <w:color w:val="000000" w:themeColor="text1"/>
        </w:rPr>
        <w:t xml:space="preserve"> condition</w:t>
      </w:r>
      <w:r w:rsidR="0021375F">
        <w:rPr>
          <w:rFonts w:eastAsia="Times New Roman" w:cstheme="majorHAnsi"/>
          <w:color w:val="000000" w:themeColor="text1"/>
        </w:rPr>
        <w:t>s</w:t>
      </w:r>
      <w:r w:rsidR="00D17FB5">
        <w:rPr>
          <w:rFonts w:eastAsia="Times New Roman" w:cstheme="majorHAnsi"/>
          <w:color w:val="000000" w:themeColor="text1"/>
        </w:rPr>
        <w:t xml:space="preserve">, </w:t>
      </w:r>
      <w:r w:rsidR="0021375F">
        <w:rPr>
          <w:rFonts w:eastAsia="Times New Roman" w:cstheme="majorHAnsi"/>
          <w:color w:val="000000" w:themeColor="text1"/>
        </w:rPr>
        <w:t>warehouses</w:t>
      </w:r>
      <w:r w:rsidR="00685240">
        <w:rPr>
          <w:rFonts w:eastAsia="Times New Roman" w:cstheme="majorHAnsi"/>
          <w:color w:val="000000" w:themeColor="text1"/>
        </w:rPr>
        <w:t xml:space="preserve"> stocks and cargo capacities, and other logistics services.</w:t>
      </w:r>
      <w:sdt>
        <w:sdtPr>
          <w:rPr>
            <w:rFonts w:eastAsia="Times New Roman" w:cstheme="majorHAnsi"/>
            <w:color w:val="000000" w:themeColor="text1"/>
          </w:rPr>
          <w:id w:val="804506414"/>
          <w:citation/>
        </w:sdtPr>
        <w:sdtContent>
          <w:r w:rsidR="00445647">
            <w:rPr>
              <w:rFonts w:eastAsia="Times New Roman" w:cstheme="majorHAnsi"/>
              <w:color w:val="000000" w:themeColor="text1"/>
            </w:rPr>
            <w:fldChar w:fldCharType="begin"/>
          </w:r>
          <w:r w:rsidR="00445647">
            <w:rPr>
              <w:rFonts w:eastAsia="Times New Roman" w:cstheme="majorHAnsi"/>
              <w:color w:val="000000" w:themeColor="text1"/>
            </w:rPr>
            <w:instrText xml:space="preserve"> CITATION Off15 \l 1033 </w:instrText>
          </w:r>
          <w:r w:rsidR="00445647">
            <w:rPr>
              <w:rFonts w:eastAsia="Times New Roman" w:cstheme="majorHAnsi"/>
              <w:color w:val="000000" w:themeColor="text1"/>
            </w:rPr>
            <w:fldChar w:fldCharType="separate"/>
          </w:r>
          <w:r w:rsidR="00FA126A">
            <w:rPr>
              <w:rFonts w:eastAsia="Times New Roman" w:cstheme="majorHAnsi"/>
              <w:noProof/>
              <w:color w:val="000000" w:themeColor="text1"/>
            </w:rPr>
            <w:t xml:space="preserve"> (Office of Civil Defense, 2015)</w:t>
          </w:r>
          <w:r w:rsidR="00445647">
            <w:rPr>
              <w:rFonts w:eastAsia="Times New Roman" w:cstheme="majorHAnsi"/>
              <w:color w:val="000000" w:themeColor="text1"/>
            </w:rPr>
            <w:fldChar w:fldCharType="end"/>
          </w:r>
        </w:sdtContent>
      </w:sdt>
    </w:p>
    <w:p w14:paraId="246BBB82" w14:textId="5CD4E999" w:rsidR="0056227E" w:rsidRPr="002C201A" w:rsidRDefault="0056227E" w:rsidP="00A67502">
      <w:pPr>
        <w:spacing w:line="240" w:lineRule="auto"/>
        <w:jc w:val="both"/>
        <w:rPr>
          <w:rFonts w:eastAsia="Times New Roman" w:cstheme="majorBidi"/>
          <w:i/>
          <w:color w:val="000000" w:themeColor="text1"/>
          <w:sz w:val="24"/>
          <w:szCs w:val="24"/>
        </w:rPr>
      </w:pPr>
      <w:bookmarkStart w:id="71" w:name="_Toc511685558"/>
      <w:bookmarkStart w:id="72" w:name="_Toc511695343"/>
      <w:bookmarkStart w:id="73" w:name="_Toc511953980"/>
      <w:bookmarkStart w:id="74" w:name="_Toc512478095"/>
      <w:ins w:id="75" w:author="Sherine Jane Coronel" w:date="2018-04-16T14:18:00Z">
        <w:r w:rsidRPr="5E2AE634">
          <w:rPr>
            <w:rStyle w:val="Heading1Char"/>
            <w:rFonts w:asciiTheme="majorHAnsi" w:hAnsiTheme="majorHAnsi"/>
            <w:color w:val="000000" w:themeColor="text1"/>
            <w:sz w:val="24"/>
            <w:szCs w:val="24"/>
            <w:rPrChange w:id="76" w:author="Sherine Jane Coronel" w:date="2018-04-16T14:21:00Z">
              <w:rPr>
                <w:rFonts w:ascii="Arial" w:eastAsia="Times New Roman" w:hAnsi="Arial" w:cs="Arial"/>
                <w:color w:val="000000"/>
                <w:sz w:val="24"/>
                <w:szCs w:val="24"/>
              </w:rPr>
            </w:rPrChange>
          </w:rPr>
          <w:t>PROBLEM STATEMENT</w:t>
        </w:r>
        <w:bookmarkEnd w:id="71"/>
        <w:bookmarkEnd w:id="72"/>
        <w:bookmarkEnd w:id="73"/>
        <w:bookmarkEnd w:id="74"/>
        <w:r w:rsidRPr="5E2AE634">
          <w:rPr>
            <w:rFonts w:eastAsia="Times New Roman" w:cstheme="majorBidi"/>
            <w:color w:val="000000" w:themeColor="text1"/>
            <w:sz w:val="24"/>
            <w:szCs w:val="24"/>
          </w:rPr>
          <w:t xml:space="preserve"> </w:t>
        </w:r>
      </w:ins>
    </w:p>
    <w:p w14:paraId="23886058" w14:textId="0E6A9C4C" w:rsidR="002F098D" w:rsidRPr="00585840" w:rsidRDefault="00585840" w:rsidP="00585840">
      <w:pPr>
        <w:spacing w:line="240" w:lineRule="auto"/>
        <w:jc w:val="both"/>
        <w:rPr>
          <w:rFonts w:eastAsia="Times New Roman" w:cstheme="majorHAnsi"/>
          <w:color w:val="000000" w:themeColor="text1"/>
        </w:rPr>
      </w:pPr>
      <w:r>
        <w:tab/>
      </w:r>
      <w:r w:rsidR="005148FE">
        <w:rPr>
          <w:rFonts w:cstheme="majorHAnsi"/>
        </w:rPr>
        <w:t xml:space="preserve">The Logistics cluster handles tons of workload </w:t>
      </w:r>
      <w:r w:rsidR="00D322F8">
        <w:rPr>
          <w:rFonts w:cstheme="majorHAnsi"/>
        </w:rPr>
        <w:t>knowing</w:t>
      </w:r>
      <w:r w:rsidR="005148FE">
        <w:rPr>
          <w:rFonts w:cstheme="majorHAnsi"/>
        </w:rPr>
        <w:t xml:space="preserve"> th</w:t>
      </w:r>
      <w:r w:rsidR="00D322F8">
        <w:rPr>
          <w:rFonts w:cstheme="majorHAnsi"/>
        </w:rPr>
        <w:t xml:space="preserve">eir responsibilities as the lead agency for </w:t>
      </w:r>
      <w:r w:rsidR="0021596D">
        <w:rPr>
          <w:rFonts w:cstheme="majorHAnsi"/>
        </w:rPr>
        <w:t xml:space="preserve">disaster </w:t>
      </w:r>
      <w:r w:rsidR="00D322F8">
        <w:rPr>
          <w:rFonts w:cstheme="majorHAnsi"/>
        </w:rPr>
        <w:t>response</w:t>
      </w:r>
      <w:r w:rsidR="0021596D">
        <w:rPr>
          <w:rFonts w:cstheme="majorHAnsi"/>
        </w:rPr>
        <w:t xml:space="preserve"> operations</w:t>
      </w:r>
      <w:r w:rsidR="0021375F">
        <w:rPr>
          <w:rFonts w:cstheme="majorHAnsi"/>
        </w:rPr>
        <w:t>. O</w:t>
      </w:r>
      <w:r w:rsidR="0082248C">
        <w:rPr>
          <w:rFonts w:cstheme="majorHAnsi"/>
        </w:rPr>
        <w:t>verall</w:t>
      </w:r>
      <w:r w:rsidR="00A24847">
        <w:rPr>
          <w:rFonts w:cstheme="majorHAnsi"/>
        </w:rPr>
        <w:t xml:space="preserve">, the common problem that needs to be addressed </w:t>
      </w:r>
      <w:r w:rsidR="0082248C">
        <w:rPr>
          <w:rFonts w:cstheme="majorHAnsi"/>
        </w:rPr>
        <w:t xml:space="preserve">in times of disaster </w:t>
      </w:r>
      <w:r w:rsidR="0021375F">
        <w:rPr>
          <w:rFonts w:cstheme="majorHAnsi"/>
        </w:rPr>
        <w:t xml:space="preserve">response </w:t>
      </w:r>
      <w:r w:rsidR="0082248C">
        <w:rPr>
          <w:rFonts w:cstheme="majorHAnsi"/>
        </w:rPr>
        <w:t xml:space="preserve">operations are </w:t>
      </w:r>
      <w:r w:rsidR="0021375F">
        <w:rPr>
          <w:rFonts w:cstheme="majorHAnsi"/>
        </w:rPr>
        <w:t xml:space="preserve">the </w:t>
      </w:r>
      <w:r w:rsidR="0082248C">
        <w:rPr>
          <w:rFonts w:cstheme="majorHAnsi"/>
        </w:rPr>
        <w:t>lack of coordination, cooperation and communication among different government agencies</w:t>
      </w:r>
      <w:r w:rsidR="007D4150">
        <w:rPr>
          <w:rFonts w:cstheme="majorHAnsi"/>
        </w:rPr>
        <w:t xml:space="preserve"> which leads </w:t>
      </w:r>
      <w:r w:rsidR="00EF6659">
        <w:rPr>
          <w:rFonts w:cstheme="majorHAnsi"/>
        </w:rPr>
        <w:t xml:space="preserve">to disorderly </w:t>
      </w:r>
      <w:r w:rsidR="007D4150">
        <w:rPr>
          <w:rFonts w:cstheme="majorHAnsi"/>
        </w:rPr>
        <w:t xml:space="preserve">procurement and allocation of resources, duplication of requests, </w:t>
      </w:r>
      <w:r w:rsidR="00B70FD4">
        <w:rPr>
          <w:rFonts w:cstheme="majorHAnsi"/>
        </w:rPr>
        <w:t>inaccurate</w:t>
      </w:r>
      <w:r w:rsidR="007D4150">
        <w:rPr>
          <w:rFonts w:cstheme="majorHAnsi"/>
        </w:rPr>
        <w:t xml:space="preserve"> </w:t>
      </w:r>
      <w:r w:rsidR="00B70FD4">
        <w:rPr>
          <w:rFonts w:cstheme="majorHAnsi"/>
        </w:rPr>
        <w:t xml:space="preserve">inventory, </w:t>
      </w:r>
      <w:r w:rsidR="00EF6659">
        <w:rPr>
          <w:rFonts w:cstheme="majorHAnsi"/>
        </w:rPr>
        <w:t xml:space="preserve">unsystematic organization, </w:t>
      </w:r>
      <w:r w:rsidR="00061A81">
        <w:rPr>
          <w:rFonts w:cstheme="majorHAnsi"/>
        </w:rPr>
        <w:t>missing cargo, and scarcity due to improper handling of supplies.</w:t>
      </w:r>
    </w:p>
    <w:p w14:paraId="54052066" w14:textId="7BA750D5" w:rsidR="0056227E" w:rsidRPr="002C201A" w:rsidRDefault="0056227E" w:rsidP="00A67502">
      <w:pPr>
        <w:spacing w:line="240" w:lineRule="auto"/>
        <w:jc w:val="both"/>
        <w:rPr>
          <w:rFonts w:eastAsia="Times New Roman" w:cstheme="majorBidi"/>
          <w:i/>
          <w:color w:val="000000" w:themeColor="text1"/>
          <w:sz w:val="24"/>
          <w:szCs w:val="24"/>
        </w:rPr>
      </w:pPr>
      <w:bookmarkStart w:id="77" w:name="_Toc511685559"/>
      <w:bookmarkStart w:id="78" w:name="_Toc511695344"/>
      <w:bookmarkStart w:id="79" w:name="_Toc511953981"/>
      <w:bookmarkStart w:id="80" w:name="_Toc512478096"/>
      <w:ins w:id="81" w:author="Sherine Jane Coronel" w:date="2018-04-16T14:18:00Z">
        <w:r w:rsidRPr="5E2AE634">
          <w:rPr>
            <w:rStyle w:val="Heading1Char"/>
            <w:rFonts w:asciiTheme="majorHAnsi" w:hAnsiTheme="majorHAnsi"/>
            <w:color w:val="000000" w:themeColor="text1"/>
            <w:sz w:val="24"/>
            <w:szCs w:val="24"/>
            <w:rPrChange w:id="82" w:author="Sherine Jane Coronel" w:date="2018-04-16T14:21:00Z">
              <w:rPr>
                <w:rFonts w:ascii="Arial" w:eastAsia="Times New Roman" w:hAnsi="Arial" w:cs="Arial"/>
                <w:color w:val="000000"/>
                <w:sz w:val="24"/>
                <w:szCs w:val="24"/>
              </w:rPr>
            </w:rPrChange>
          </w:rPr>
          <w:t>SITUATIONAL ANALYSIS</w:t>
        </w:r>
      </w:ins>
      <w:bookmarkEnd w:id="77"/>
      <w:bookmarkEnd w:id="78"/>
      <w:bookmarkEnd w:id="79"/>
      <w:bookmarkEnd w:id="80"/>
    </w:p>
    <w:p w14:paraId="675D3D99" w14:textId="270A01D1" w:rsidR="0069559F" w:rsidRPr="0064546B" w:rsidRDefault="0069559F" w:rsidP="00BD2A97">
      <w:pPr>
        <w:spacing w:line="240" w:lineRule="auto"/>
        <w:ind w:firstLine="720"/>
        <w:jc w:val="both"/>
        <w:rPr>
          <w:rFonts w:eastAsia="Times New Roman" w:cstheme="majorHAnsi"/>
          <w:color w:val="000000" w:themeColor="text1"/>
        </w:rPr>
      </w:pPr>
      <w:bookmarkStart w:id="83" w:name="_Toc511685560"/>
      <w:r w:rsidRPr="0064546B">
        <w:rPr>
          <w:rFonts w:eastAsia="Times New Roman" w:cstheme="majorHAnsi"/>
          <w:color w:val="000000" w:themeColor="text1"/>
        </w:rPr>
        <w:t xml:space="preserve">The </w:t>
      </w:r>
      <w:r w:rsidR="009E3EC6" w:rsidRPr="0064546B">
        <w:rPr>
          <w:rFonts w:eastAsia="Times New Roman" w:cstheme="majorHAnsi"/>
          <w:color w:val="000000" w:themeColor="text1"/>
        </w:rPr>
        <w:t>NDRRMC is divided into 12 clusters</w:t>
      </w:r>
      <w:r w:rsidR="00E803EF" w:rsidRPr="0064546B">
        <w:rPr>
          <w:rFonts w:eastAsia="Times New Roman" w:cstheme="majorHAnsi"/>
          <w:color w:val="000000" w:themeColor="text1"/>
        </w:rPr>
        <w:t>, with each having their own set of tasks to accomplish. T</w:t>
      </w:r>
      <w:r w:rsidR="009E3EC6" w:rsidRPr="0064546B">
        <w:rPr>
          <w:rFonts w:eastAsia="Times New Roman" w:cstheme="majorHAnsi"/>
          <w:color w:val="000000" w:themeColor="text1"/>
        </w:rPr>
        <w:t xml:space="preserve">he main </w:t>
      </w:r>
      <w:r w:rsidR="005721BE">
        <w:rPr>
          <w:rFonts w:eastAsia="Times New Roman" w:cstheme="majorHAnsi"/>
          <w:color w:val="000000" w:themeColor="text1"/>
        </w:rPr>
        <w:t>goal</w:t>
      </w:r>
      <w:r w:rsidRPr="0064546B">
        <w:rPr>
          <w:rFonts w:eastAsia="Times New Roman" w:cstheme="majorHAnsi"/>
          <w:color w:val="000000" w:themeColor="text1"/>
        </w:rPr>
        <w:t xml:space="preserve"> of </w:t>
      </w:r>
      <w:r w:rsidR="009E3EC6" w:rsidRPr="0064546B">
        <w:rPr>
          <w:rFonts w:eastAsia="Times New Roman" w:cstheme="majorHAnsi"/>
          <w:color w:val="000000" w:themeColor="text1"/>
        </w:rPr>
        <w:t xml:space="preserve">this project is </w:t>
      </w:r>
      <w:r w:rsidRPr="0064546B">
        <w:rPr>
          <w:rFonts w:eastAsia="Times New Roman" w:cstheme="majorHAnsi"/>
          <w:color w:val="000000" w:themeColor="text1"/>
        </w:rPr>
        <w:t>the Logistics cluster</w:t>
      </w:r>
      <w:r w:rsidR="009E3EC6" w:rsidRPr="0064546B">
        <w:rPr>
          <w:rFonts w:eastAsia="Times New Roman" w:cstheme="majorHAnsi"/>
          <w:color w:val="000000" w:themeColor="text1"/>
        </w:rPr>
        <w:t>, which aims to</w:t>
      </w:r>
      <w:r w:rsidRPr="0064546B">
        <w:rPr>
          <w:rFonts w:eastAsia="Times New Roman" w:cstheme="majorHAnsi"/>
          <w:color w:val="000000" w:themeColor="text1"/>
        </w:rPr>
        <w:t xml:space="preserve"> harmonize the activities of all clusters and </w:t>
      </w:r>
      <w:r w:rsidR="00B60A43" w:rsidRPr="0064546B">
        <w:rPr>
          <w:rFonts w:eastAsia="Times New Roman" w:cstheme="majorHAnsi"/>
          <w:color w:val="000000" w:themeColor="text1"/>
        </w:rPr>
        <w:t xml:space="preserve">encourages regular data exchange </w:t>
      </w:r>
      <w:r w:rsidRPr="0064546B">
        <w:rPr>
          <w:rFonts w:eastAsia="Times New Roman" w:cstheme="majorHAnsi"/>
          <w:color w:val="000000" w:themeColor="text1"/>
        </w:rPr>
        <w:t>among all stakeholders</w:t>
      </w:r>
      <w:r w:rsidR="00D872AB" w:rsidRPr="0064546B">
        <w:rPr>
          <w:rFonts w:eastAsia="Times New Roman" w:cstheme="majorHAnsi"/>
          <w:color w:val="000000" w:themeColor="text1"/>
        </w:rPr>
        <w:t xml:space="preserve"> </w:t>
      </w:r>
      <w:r w:rsidR="00F71481" w:rsidRPr="0064546B">
        <w:rPr>
          <w:rFonts w:eastAsia="Times New Roman" w:cstheme="majorHAnsi"/>
          <w:color w:val="000000" w:themeColor="text1"/>
        </w:rPr>
        <w:t>regarding with</w:t>
      </w:r>
      <w:r w:rsidR="00D872AB" w:rsidRPr="0064546B">
        <w:rPr>
          <w:rFonts w:eastAsia="Times New Roman" w:cstheme="majorHAnsi"/>
          <w:color w:val="000000" w:themeColor="text1"/>
        </w:rPr>
        <w:t xml:space="preserve"> </w:t>
      </w:r>
      <w:r w:rsidRPr="0064546B">
        <w:rPr>
          <w:rFonts w:eastAsia="Times New Roman" w:cstheme="majorHAnsi"/>
          <w:color w:val="000000" w:themeColor="text1"/>
        </w:rPr>
        <w:t xml:space="preserve">the </w:t>
      </w:r>
      <w:r w:rsidRPr="0064546B">
        <w:rPr>
          <w:rFonts w:eastAsia="Times New Roman" w:cstheme="majorHAnsi"/>
          <w:i/>
          <w:color w:val="000000" w:themeColor="text1"/>
        </w:rPr>
        <w:t>Transportation, Warehousing, Inventories, and the Tracking of deployed items</w:t>
      </w:r>
      <w:r w:rsidRPr="0064546B">
        <w:rPr>
          <w:rFonts w:eastAsia="Times New Roman" w:cstheme="majorHAnsi"/>
          <w:color w:val="000000" w:themeColor="text1"/>
        </w:rPr>
        <w:t xml:space="preserve">. </w:t>
      </w:r>
    </w:p>
    <w:p w14:paraId="1D094005" w14:textId="7A0BCF43" w:rsidR="0032514D" w:rsidRPr="0064546B" w:rsidRDefault="00705896" w:rsidP="00BD2A97">
      <w:pPr>
        <w:spacing w:line="240" w:lineRule="auto"/>
        <w:ind w:firstLine="720"/>
        <w:jc w:val="both"/>
        <w:rPr>
          <w:rFonts w:eastAsia="Times New Roman" w:cstheme="majorHAnsi"/>
          <w:color w:val="000000" w:themeColor="text1"/>
        </w:rPr>
      </w:pPr>
      <w:r w:rsidRPr="0064546B">
        <w:rPr>
          <w:rFonts w:eastAsia="Times New Roman" w:cstheme="majorHAnsi"/>
          <w:color w:val="000000" w:themeColor="text1"/>
        </w:rPr>
        <w:t>The main problem of the Logistics cluster</w:t>
      </w:r>
      <w:r w:rsidR="007872FD" w:rsidRPr="0064546B">
        <w:rPr>
          <w:rFonts w:eastAsia="Times New Roman" w:cstheme="majorHAnsi"/>
          <w:color w:val="000000" w:themeColor="text1"/>
        </w:rPr>
        <w:t xml:space="preserve"> that needs to be addressed</w:t>
      </w:r>
      <w:r w:rsidRPr="0064546B">
        <w:rPr>
          <w:rFonts w:eastAsia="Times New Roman" w:cstheme="majorHAnsi"/>
          <w:color w:val="000000" w:themeColor="text1"/>
        </w:rPr>
        <w:t xml:space="preserve"> is the </w:t>
      </w:r>
      <w:r w:rsidR="007872FD" w:rsidRPr="0064546B">
        <w:rPr>
          <w:rFonts w:eastAsia="Times New Roman" w:cstheme="majorHAnsi"/>
          <w:color w:val="000000" w:themeColor="text1"/>
        </w:rPr>
        <w:t>info-sharing</w:t>
      </w:r>
      <w:r w:rsidR="00501D19" w:rsidRPr="0064546B">
        <w:rPr>
          <w:rFonts w:eastAsia="Times New Roman" w:cstheme="majorHAnsi"/>
          <w:color w:val="000000" w:themeColor="text1"/>
        </w:rPr>
        <w:t xml:space="preserve"> between the different cluste</w:t>
      </w:r>
      <w:r w:rsidR="00366103" w:rsidRPr="0064546B">
        <w:rPr>
          <w:rFonts w:eastAsia="Times New Roman" w:cstheme="majorHAnsi"/>
          <w:color w:val="000000" w:themeColor="text1"/>
        </w:rPr>
        <w:t xml:space="preserve">rs. </w:t>
      </w:r>
      <w:r w:rsidR="001C0DCB" w:rsidRPr="0064546B">
        <w:rPr>
          <w:rFonts w:eastAsia="Times New Roman" w:cstheme="majorHAnsi"/>
          <w:color w:val="000000" w:themeColor="text1"/>
        </w:rPr>
        <w:t>Consequently</w:t>
      </w:r>
      <w:r w:rsidR="00501D19" w:rsidRPr="0064546B">
        <w:rPr>
          <w:rFonts w:eastAsia="Times New Roman" w:cstheme="majorHAnsi"/>
          <w:color w:val="000000" w:themeColor="text1"/>
        </w:rPr>
        <w:t xml:space="preserve">, </w:t>
      </w:r>
      <w:r w:rsidR="00990A81" w:rsidRPr="0064546B">
        <w:rPr>
          <w:rFonts w:eastAsia="Times New Roman" w:cstheme="majorHAnsi"/>
          <w:color w:val="000000" w:themeColor="text1"/>
        </w:rPr>
        <w:t>t</w:t>
      </w:r>
      <w:r w:rsidR="00611691" w:rsidRPr="0064546B">
        <w:rPr>
          <w:rFonts w:eastAsia="Times New Roman" w:cstheme="majorHAnsi"/>
          <w:color w:val="000000" w:themeColor="text1"/>
        </w:rPr>
        <w:t xml:space="preserve">his problem </w:t>
      </w:r>
      <w:r w:rsidR="00475871" w:rsidRPr="0064546B">
        <w:rPr>
          <w:rFonts w:eastAsia="Times New Roman" w:cstheme="majorHAnsi"/>
          <w:color w:val="000000" w:themeColor="text1"/>
        </w:rPr>
        <w:t>induces</w:t>
      </w:r>
      <w:r w:rsidR="00223C3E" w:rsidRPr="0064546B">
        <w:rPr>
          <w:rFonts w:eastAsia="Times New Roman" w:cstheme="majorHAnsi"/>
          <w:color w:val="000000" w:themeColor="text1"/>
        </w:rPr>
        <w:t xml:space="preserve"> </w:t>
      </w:r>
      <w:r w:rsidR="006676EB" w:rsidRPr="0064546B">
        <w:rPr>
          <w:rFonts w:eastAsia="Times New Roman" w:cstheme="majorHAnsi"/>
          <w:color w:val="000000" w:themeColor="text1"/>
        </w:rPr>
        <w:t>additional</w:t>
      </w:r>
      <w:r w:rsidR="00223C3E" w:rsidRPr="0064546B">
        <w:rPr>
          <w:rFonts w:eastAsia="Times New Roman" w:cstheme="majorHAnsi"/>
          <w:color w:val="000000" w:themeColor="text1"/>
        </w:rPr>
        <w:t xml:space="preserve"> problem</w:t>
      </w:r>
      <w:r w:rsidR="00475871" w:rsidRPr="0064546B">
        <w:rPr>
          <w:rFonts w:eastAsia="Times New Roman" w:cstheme="majorHAnsi"/>
          <w:color w:val="000000" w:themeColor="text1"/>
        </w:rPr>
        <w:t>s</w:t>
      </w:r>
      <w:r w:rsidR="00313301" w:rsidRPr="0064546B">
        <w:rPr>
          <w:rFonts w:eastAsia="Times New Roman" w:cstheme="majorHAnsi"/>
          <w:color w:val="000000" w:themeColor="text1"/>
        </w:rPr>
        <w:t xml:space="preserve"> </w:t>
      </w:r>
      <w:r w:rsidR="007035C9" w:rsidRPr="0064546B">
        <w:rPr>
          <w:rFonts w:eastAsia="Times New Roman" w:cstheme="majorHAnsi"/>
          <w:color w:val="000000" w:themeColor="text1"/>
        </w:rPr>
        <w:t>pertaining to</w:t>
      </w:r>
      <w:r w:rsidR="00EE53C9" w:rsidRPr="0064546B">
        <w:rPr>
          <w:rFonts w:eastAsia="Times New Roman" w:cstheme="majorHAnsi"/>
          <w:color w:val="000000" w:themeColor="text1"/>
        </w:rPr>
        <w:t xml:space="preserve"> </w:t>
      </w:r>
      <w:r w:rsidR="002C5491" w:rsidRPr="0064546B">
        <w:rPr>
          <w:rFonts w:eastAsia="Times New Roman" w:cstheme="majorHAnsi"/>
          <w:color w:val="000000" w:themeColor="text1"/>
        </w:rPr>
        <w:t xml:space="preserve">(1) </w:t>
      </w:r>
      <w:r w:rsidR="00164E09" w:rsidRPr="0064546B">
        <w:rPr>
          <w:rFonts w:eastAsia="Times New Roman" w:cstheme="majorHAnsi"/>
          <w:color w:val="000000" w:themeColor="text1"/>
        </w:rPr>
        <w:t>transportation</w:t>
      </w:r>
      <w:r w:rsidR="0076172C" w:rsidRPr="0064546B">
        <w:rPr>
          <w:rFonts w:eastAsia="Times New Roman" w:cstheme="majorHAnsi"/>
          <w:color w:val="000000" w:themeColor="text1"/>
        </w:rPr>
        <w:t xml:space="preserve"> </w:t>
      </w:r>
      <w:r w:rsidR="00AD1D65" w:rsidRPr="0064546B">
        <w:rPr>
          <w:rFonts w:eastAsia="Times New Roman" w:cstheme="majorHAnsi"/>
          <w:color w:val="000000" w:themeColor="text1"/>
        </w:rPr>
        <w:t>such as facility location</w:t>
      </w:r>
      <w:r w:rsidR="00B2044F" w:rsidRPr="0064546B">
        <w:rPr>
          <w:rFonts w:eastAsia="Times New Roman" w:cstheme="majorHAnsi"/>
          <w:color w:val="000000" w:themeColor="text1"/>
        </w:rPr>
        <w:t xml:space="preserve"> </w:t>
      </w:r>
      <w:r w:rsidR="00501D19" w:rsidRPr="0064546B">
        <w:rPr>
          <w:rFonts w:eastAsia="Times New Roman" w:cstheme="majorHAnsi"/>
          <w:color w:val="000000" w:themeColor="text1"/>
        </w:rPr>
        <w:t>and vehicle routing</w:t>
      </w:r>
      <w:r w:rsidR="00D957BC" w:rsidRPr="0064546B">
        <w:rPr>
          <w:rFonts w:eastAsia="Times New Roman" w:cstheme="majorHAnsi"/>
          <w:color w:val="000000" w:themeColor="text1"/>
        </w:rPr>
        <w:t xml:space="preserve">; </w:t>
      </w:r>
      <w:r w:rsidR="002C5491" w:rsidRPr="0064546B">
        <w:rPr>
          <w:rFonts w:eastAsia="Times New Roman" w:cstheme="majorHAnsi"/>
          <w:color w:val="000000" w:themeColor="text1"/>
        </w:rPr>
        <w:t xml:space="preserve">(2) </w:t>
      </w:r>
      <w:r w:rsidR="00D957BC" w:rsidRPr="0064546B">
        <w:rPr>
          <w:rFonts w:eastAsia="Times New Roman" w:cstheme="majorHAnsi"/>
          <w:color w:val="000000" w:themeColor="text1"/>
        </w:rPr>
        <w:t>p</w:t>
      </w:r>
      <w:r w:rsidR="00501D19" w:rsidRPr="0064546B">
        <w:rPr>
          <w:rFonts w:eastAsia="Times New Roman" w:cstheme="majorHAnsi"/>
          <w:color w:val="000000" w:themeColor="text1"/>
        </w:rPr>
        <w:t>rocurement, which is the requesting process of resources</w:t>
      </w:r>
      <w:r w:rsidR="007739A5" w:rsidRPr="0064546B">
        <w:rPr>
          <w:rFonts w:eastAsia="Times New Roman" w:cstheme="majorHAnsi"/>
          <w:color w:val="000000" w:themeColor="text1"/>
        </w:rPr>
        <w:t xml:space="preserve">; (3) </w:t>
      </w:r>
      <w:r w:rsidR="00475871" w:rsidRPr="0064546B">
        <w:rPr>
          <w:rFonts w:eastAsia="Times New Roman" w:cstheme="majorHAnsi"/>
          <w:color w:val="000000" w:themeColor="text1"/>
        </w:rPr>
        <w:t xml:space="preserve">and </w:t>
      </w:r>
      <w:r w:rsidR="007739A5" w:rsidRPr="0064546B">
        <w:rPr>
          <w:rFonts w:eastAsia="Times New Roman" w:cstheme="majorHAnsi"/>
          <w:color w:val="000000" w:themeColor="text1"/>
        </w:rPr>
        <w:t>d</w:t>
      </w:r>
      <w:r w:rsidR="00501D19" w:rsidRPr="0064546B">
        <w:rPr>
          <w:rFonts w:eastAsia="Times New Roman" w:cstheme="majorHAnsi"/>
          <w:color w:val="000000" w:themeColor="text1"/>
        </w:rPr>
        <w:t xml:space="preserve">eployment, which </w:t>
      </w:r>
      <w:r w:rsidR="00A94970" w:rsidRPr="0064546B">
        <w:rPr>
          <w:rFonts w:eastAsia="Times New Roman" w:cstheme="majorHAnsi"/>
          <w:color w:val="000000" w:themeColor="text1"/>
        </w:rPr>
        <w:t>involve</w:t>
      </w:r>
      <w:r w:rsidR="00475871" w:rsidRPr="0064546B">
        <w:rPr>
          <w:rFonts w:eastAsia="Times New Roman" w:cstheme="majorHAnsi"/>
          <w:color w:val="000000" w:themeColor="text1"/>
        </w:rPr>
        <w:t>s</w:t>
      </w:r>
      <w:r w:rsidR="00501D19" w:rsidRPr="0064546B">
        <w:rPr>
          <w:rFonts w:eastAsia="Times New Roman" w:cstheme="majorHAnsi"/>
          <w:color w:val="000000" w:themeColor="text1"/>
        </w:rPr>
        <w:t xml:space="preserve"> the LAN infrastructure reliability</w:t>
      </w:r>
      <w:r w:rsidR="00181F20" w:rsidRPr="0064546B">
        <w:rPr>
          <w:rFonts w:eastAsia="Times New Roman" w:cstheme="majorHAnsi"/>
          <w:color w:val="000000" w:themeColor="text1"/>
        </w:rPr>
        <w:t xml:space="preserve"> of the system</w:t>
      </w:r>
      <w:r w:rsidR="00501D19" w:rsidRPr="0064546B">
        <w:rPr>
          <w:rFonts w:eastAsia="Times New Roman" w:cstheme="majorHAnsi"/>
          <w:color w:val="000000" w:themeColor="text1"/>
        </w:rPr>
        <w:t>.</w:t>
      </w:r>
      <w:r w:rsidR="007E7EBF" w:rsidRPr="0064546B">
        <w:rPr>
          <w:rFonts w:eastAsia="Times New Roman" w:cstheme="majorHAnsi"/>
          <w:color w:val="000000" w:themeColor="text1"/>
        </w:rPr>
        <w:t xml:space="preserve"> Leaving these problems unsolved will</w:t>
      </w:r>
      <w:r w:rsidR="00162142" w:rsidRPr="0064546B">
        <w:rPr>
          <w:rFonts w:eastAsia="Times New Roman" w:cstheme="majorHAnsi"/>
          <w:color w:val="000000" w:themeColor="text1"/>
        </w:rPr>
        <w:t xml:space="preserve"> </w:t>
      </w:r>
      <w:r w:rsidR="00FC3844" w:rsidRPr="0064546B">
        <w:rPr>
          <w:rFonts w:eastAsia="Times New Roman" w:cstheme="majorHAnsi"/>
          <w:color w:val="000000" w:themeColor="text1"/>
        </w:rPr>
        <w:t>affect the</w:t>
      </w:r>
      <w:r w:rsidR="007E7EBF" w:rsidRPr="0064546B">
        <w:rPr>
          <w:rFonts w:eastAsia="Times New Roman" w:cstheme="majorHAnsi"/>
          <w:color w:val="000000" w:themeColor="text1"/>
        </w:rPr>
        <w:t xml:space="preserve"> </w:t>
      </w:r>
      <w:r w:rsidR="00445F14" w:rsidRPr="0064546B">
        <w:rPr>
          <w:rFonts w:eastAsia="Times New Roman" w:cstheme="majorHAnsi"/>
          <w:color w:val="000000" w:themeColor="text1"/>
        </w:rPr>
        <w:t>mission</w:t>
      </w:r>
      <w:r w:rsidR="007E7EBF" w:rsidRPr="0064546B">
        <w:rPr>
          <w:rFonts w:eastAsia="Times New Roman" w:cstheme="majorHAnsi"/>
          <w:color w:val="000000" w:themeColor="text1"/>
        </w:rPr>
        <w:t xml:space="preserve"> of </w:t>
      </w:r>
      <w:r w:rsidR="00475871" w:rsidRPr="0064546B">
        <w:rPr>
          <w:rFonts w:eastAsia="Times New Roman" w:cstheme="majorHAnsi"/>
          <w:color w:val="000000" w:themeColor="text1"/>
        </w:rPr>
        <w:t xml:space="preserve">the </w:t>
      </w:r>
      <w:r w:rsidR="007E7EBF" w:rsidRPr="0064546B">
        <w:rPr>
          <w:rFonts w:eastAsia="Times New Roman" w:cstheme="majorHAnsi"/>
          <w:color w:val="000000" w:themeColor="text1"/>
        </w:rPr>
        <w:t>NDRRMC</w:t>
      </w:r>
      <w:r w:rsidR="00DD37F8" w:rsidRPr="0064546B">
        <w:rPr>
          <w:rFonts w:eastAsia="Times New Roman" w:cstheme="majorHAnsi"/>
          <w:color w:val="000000" w:themeColor="text1"/>
        </w:rPr>
        <w:t xml:space="preserve"> </w:t>
      </w:r>
      <w:r w:rsidR="009D7C25" w:rsidRPr="0064546B">
        <w:rPr>
          <w:rFonts w:eastAsia="Times New Roman" w:cstheme="majorHAnsi"/>
          <w:color w:val="000000" w:themeColor="text1"/>
        </w:rPr>
        <w:t xml:space="preserve">as well as the </w:t>
      </w:r>
      <w:r w:rsidR="009C5120" w:rsidRPr="0064546B">
        <w:rPr>
          <w:rFonts w:eastAsia="Times New Roman" w:cstheme="majorHAnsi"/>
          <w:color w:val="000000" w:themeColor="text1"/>
        </w:rPr>
        <w:t xml:space="preserve">welfare of the </w:t>
      </w:r>
      <w:r w:rsidR="00733F18" w:rsidRPr="0064546B">
        <w:rPr>
          <w:rFonts w:eastAsia="Times New Roman" w:cstheme="majorHAnsi"/>
          <w:color w:val="000000" w:themeColor="text1"/>
        </w:rPr>
        <w:t>affected societies</w:t>
      </w:r>
      <w:r w:rsidR="009C5120" w:rsidRPr="0064546B">
        <w:rPr>
          <w:rFonts w:eastAsia="Times New Roman" w:cstheme="majorHAnsi"/>
          <w:color w:val="000000" w:themeColor="text1"/>
        </w:rPr>
        <w:t>.</w:t>
      </w:r>
    </w:p>
    <w:p w14:paraId="63B8CF68" w14:textId="6DDFC58B" w:rsidR="00D1430A" w:rsidRPr="002C201A" w:rsidRDefault="0056227E" w:rsidP="00A67502">
      <w:pPr>
        <w:spacing w:line="240" w:lineRule="auto"/>
        <w:jc w:val="both"/>
        <w:rPr>
          <w:rFonts w:eastAsia="Times New Roman" w:cstheme="majorBidi"/>
          <w:i/>
          <w:color w:val="000000" w:themeColor="text1"/>
          <w:sz w:val="24"/>
          <w:szCs w:val="24"/>
        </w:rPr>
      </w:pPr>
      <w:bookmarkStart w:id="84" w:name="_Toc511695345"/>
      <w:bookmarkStart w:id="85" w:name="_Toc511953982"/>
      <w:bookmarkStart w:id="86" w:name="_Toc512478097"/>
      <w:bookmarkEnd w:id="83"/>
      <w:ins w:id="87" w:author="Sherine Jane Coronel" w:date="2018-04-16T14:18:00Z">
        <w:r w:rsidRPr="5E2AE634">
          <w:rPr>
            <w:rStyle w:val="Heading1Char"/>
            <w:rFonts w:asciiTheme="majorHAnsi" w:hAnsiTheme="majorHAnsi"/>
            <w:color w:val="000000" w:themeColor="text1"/>
            <w:sz w:val="24"/>
            <w:szCs w:val="24"/>
            <w:rPrChange w:id="88" w:author="Sherine Jane Coronel" w:date="2018-04-16T14:21:00Z">
              <w:rPr>
                <w:rFonts w:ascii="Arial" w:eastAsia="Times New Roman" w:hAnsi="Arial" w:cs="Arial"/>
                <w:color w:val="000000"/>
                <w:sz w:val="24"/>
                <w:szCs w:val="24"/>
              </w:rPr>
            </w:rPrChange>
          </w:rPr>
          <w:t>PROPOSED SOLUTION</w:t>
        </w:r>
      </w:ins>
      <w:bookmarkEnd w:id="84"/>
      <w:bookmarkEnd w:id="85"/>
      <w:bookmarkEnd w:id="86"/>
      <w:r w:rsidR="00573DFF" w:rsidRPr="5E2AE634">
        <w:rPr>
          <w:rFonts w:eastAsia="Times New Roman" w:cstheme="majorBidi"/>
          <w:i/>
          <w:color w:val="000000" w:themeColor="text1"/>
          <w:sz w:val="24"/>
          <w:szCs w:val="24"/>
        </w:rPr>
        <w:t xml:space="preserve"> </w:t>
      </w:r>
    </w:p>
    <w:p w14:paraId="78940DDB" w14:textId="796FC109" w:rsidR="00FE3C1D" w:rsidRPr="002C201A" w:rsidRDefault="25A44D20" w:rsidP="002C201A">
      <w:pPr>
        <w:spacing w:line="240" w:lineRule="auto"/>
        <w:ind w:firstLine="720"/>
        <w:jc w:val="both"/>
        <w:rPr>
          <w:rFonts w:eastAsia="Calibri Light" w:cstheme="majorHAnsi"/>
          <w:color w:val="000000" w:themeColor="text1"/>
        </w:rPr>
      </w:pPr>
      <w:commentRangeStart w:id="89"/>
      <w:r w:rsidRPr="0064546B">
        <w:rPr>
          <w:rFonts w:eastAsia="Calibri Light" w:cstheme="majorHAnsi"/>
          <w:color w:val="000000" w:themeColor="text1"/>
        </w:rPr>
        <w:t>The proposed solution to the issues of NDRRMC are: (1) Condense the user list by ordering them based on the type of user for a simpler User Management</w:t>
      </w:r>
      <w:r w:rsidR="00754159" w:rsidRPr="0064546B">
        <w:rPr>
          <w:rFonts w:eastAsia="Calibri Light" w:cstheme="majorHAnsi"/>
          <w:color w:val="000000" w:themeColor="text1"/>
        </w:rPr>
        <w:t>,</w:t>
      </w:r>
      <w:r w:rsidRPr="0064546B">
        <w:rPr>
          <w:rFonts w:eastAsia="Calibri Light" w:cstheme="majorHAnsi"/>
          <w:color w:val="000000" w:themeColor="text1"/>
        </w:rPr>
        <w:t xml:space="preserve"> (2)</w:t>
      </w:r>
      <w:r w:rsidR="007929AD" w:rsidRPr="0064546B">
        <w:rPr>
          <w:rFonts w:eastAsia="Calibri Light" w:cstheme="majorHAnsi"/>
          <w:color w:val="000000" w:themeColor="text1"/>
        </w:rPr>
        <w:t xml:space="preserve"> Digitized inventory </w:t>
      </w:r>
      <w:r w:rsidR="004311D6">
        <w:rPr>
          <w:rFonts w:eastAsia="Calibri Light" w:cstheme="majorHAnsi"/>
          <w:color w:val="000000" w:themeColor="text1"/>
        </w:rPr>
        <w:t>management</w:t>
      </w:r>
      <w:r w:rsidR="00003388" w:rsidRPr="0064546B">
        <w:rPr>
          <w:rFonts w:eastAsia="Calibri Light" w:cstheme="majorHAnsi"/>
          <w:color w:val="000000" w:themeColor="text1"/>
        </w:rPr>
        <w:t xml:space="preserve"> that could keep track of the available resources</w:t>
      </w:r>
      <w:r w:rsidR="00562BEA" w:rsidRPr="0064546B">
        <w:rPr>
          <w:rFonts w:eastAsia="Calibri Light" w:cstheme="majorHAnsi"/>
          <w:color w:val="000000" w:themeColor="text1"/>
        </w:rPr>
        <w:t xml:space="preserve"> and monitor the requests</w:t>
      </w:r>
      <w:r w:rsidR="00003388" w:rsidRPr="0064546B">
        <w:rPr>
          <w:rFonts w:eastAsia="Calibri Light" w:cstheme="majorHAnsi"/>
          <w:color w:val="000000" w:themeColor="text1"/>
        </w:rPr>
        <w:t>,</w:t>
      </w:r>
      <w:r w:rsidR="4DC51985" w:rsidRPr="0064546B">
        <w:rPr>
          <w:rFonts w:eastAsia="Calibri Light" w:cstheme="majorHAnsi"/>
          <w:color w:val="000000" w:themeColor="text1"/>
        </w:rPr>
        <w:t xml:space="preserve"> </w:t>
      </w:r>
      <w:r w:rsidR="00003388" w:rsidRPr="0064546B">
        <w:rPr>
          <w:rFonts w:eastAsia="Calibri Light" w:cstheme="majorHAnsi"/>
          <w:color w:val="000000" w:themeColor="text1"/>
        </w:rPr>
        <w:t>(3) Centralize</w:t>
      </w:r>
      <w:r w:rsidRPr="0064546B">
        <w:rPr>
          <w:rFonts w:eastAsia="Calibri Light" w:cstheme="majorHAnsi"/>
          <w:color w:val="000000" w:themeColor="text1"/>
        </w:rPr>
        <w:t xml:space="preserve"> records of</w:t>
      </w:r>
      <w:r w:rsidR="0031097B" w:rsidRPr="0064546B">
        <w:rPr>
          <w:rFonts w:eastAsia="Calibri Light" w:cstheme="majorHAnsi"/>
          <w:color w:val="000000" w:themeColor="text1"/>
        </w:rPr>
        <w:t xml:space="preserve"> information of</w:t>
      </w:r>
      <w:r w:rsidRPr="0064546B">
        <w:rPr>
          <w:rFonts w:eastAsia="Calibri Light" w:cstheme="majorHAnsi"/>
          <w:color w:val="000000" w:themeColor="text1"/>
        </w:rPr>
        <w:t xml:space="preserve"> the resources and its suppliers, which can be viewed, edit</w:t>
      </w:r>
      <w:r w:rsidR="007F3937" w:rsidRPr="0064546B">
        <w:rPr>
          <w:rFonts w:eastAsia="Calibri Light" w:cstheme="majorHAnsi"/>
          <w:color w:val="000000" w:themeColor="text1"/>
        </w:rPr>
        <w:t>ed, and</w:t>
      </w:r>
      <w:r w:rsidR="00754159" w:rsidRPr="0064546B">
        <w:rPr>
          <w:rFonts w:eastAsia="Calibri Light" w:cstheme="majorHAnsi"/>
          <w:color w:val="000000" w:themeColor="text1"/>
        </w:rPr>
        <w:t xml:space="preserve"> deleted,</w:t>
      </w:r>
      <w:r w:rsidR="43EA2630" w:rsidRPr="0064546B">
        <w:rPr>
          <w:rFonts w:eastAsia="Calibri Light" w:cstheme="majorHAnsi"/>
          <w:color w:val="000000" w:themeColor="text1"/>
        </w:rPr>
        <w:t xml:space="preserve"> (</w:t>
      </w:r>
      <w:r w:rsidR="573FDEBD" w:rsidRPr="0064546B">
        <w:rPr>
          <w:rFonts w:eastAsia="Calibri Light" w:cstheme="majorHAnsi"/>
          <w:color w:val="000000" w:themeColor="text1"/>
        </w:rPr>
        <w:t>4</w:t>
      </w:r>
      <w:r w:rsidR="43EA2630" w:rsidRPr="0064546B">
        <w:rPr>
          <w:rFonts w:eastAsia="Calibri Light" w:cstheme="majorHAnsi"/>
          <w:color w:val="000000" w:themeColor="text1"/>
        </w:rPr>
        <w:t xml:space="preserve">) </w:t>
      </w:r>
      <w:r w:rsidR="007F3937" w:rsidRPr="0064546B">
        <w:rPr>
          <w:rFonts w:eastAsia="Calibri Light" w:cstheme="majorHAnsi"/>
          <w:color w:val="000000" w:themeColor="text1"/>
        </w:rPr>
        <w:t>Deployment of</w:t>
      </w:r>
      <w:r w:rsidR="43EA2630" w:rsidRPr="0064546B">
        <w:rPr>
          <w:rFonts w:eastAsia="Calibri Light" w:cstheme="majorHAnsi"/>
          <w:color w:val="000000" w:themeColor="text1"/>
        </w:rPr>
        <w:t xml:space="preserve"> the system to a Cloud Platform for more guaranteed runtime. </w:t>
      </w:r>
      <w:commentRangeEnd w:id="89"/>
      <w:r w:rsidR="008B3F23">
        <w:rPr>
          <w:rStyle w:val="CommentReference"/>
        </w:rPr>
        <w:commentReference w:id="89"/>
      </w:r>
      <w:bookmarkStart w:id="90" w:name="_Toc511685561"/>
    </w:p>
    <w:p w14:paraId="43F9A744" w14:textId="367CD40D" w:rsidR="00D872AB" w:rsidRPr="002C201A" w:rsidRDefault="0056227E" w:rsidP="00D872AB">
      <w:pPr>
        <w:spacing w:line="240" w:lineRule="auto"/>
        <w:jc w:val="both"/>
        <w:rPr>
          <w:rFonts w:eastAsia="Times New Roman" w:cstheme="majorBidi"/>
          <w:i/>
          <w:color w:val="000000" w:themeColor="text1"/>
          <w:sz w:val="24"/>
          <w:szCs w:val="24"/>
        </w:rPr>
      </w:pPr>
      <w:bookmarkStart w:id="91" w:name="_Toc511695346"/>
      <w:bookmarkStart w:id="92" w:name="_Toc511953983"/>
      <w:bookmarkStart w:id="93" w:name="_Toc512478098"/>
      <w:bookmarkEnd w:id="90"/>
      <w:ins w:id="94" w:author="Sherine Jane Coronel" w:date="2018-04-16T14:18:00Z">
        <w:r w:rsidRPr="5E2AE634">
          <w:rPr>
            <w:rStyle w:val="Heading1Char"/>
            <w:rFonts w:asciiTheme="majorHAnsi" w:hAnsiTheme="majorHAnsi"/>
            <w:color w:val="000000" w:themeColor="text1"/>
            <w:sz w:val="24"/>
            <w:szCs w:val="24"/>
            <w:rPrChange w:id="95" w:author="Sherine Jane Coronel" w:date="2018-04-16T14:21:00Z">
              <w:rPr>
                <w:rFonts w:ascii="Arial" w:eastAsia="Times New Roman" w:hAnsi="Arial" w:cs="Arial"/>
                <w:color w:val="000000"/>
                <w:sz w:val="24"/>
                <w:szCs w:val="24"/>
              </w:rPr>
            </w:rPrChange>
          </w:rPr>
          <w:t>EXPECTED OUTCOME</w:t>
        </w:r>
        <w:bookmarkEnd w:id="91"/>
        <w:bookmarkEnd w:id="92"/>
        <w:bookmarkEnd w:id="93"/>
        <w:r w:rsidRPr="5E2AE634">
          <w:rPr>
            <w:rFonts w:eastAsia="Times New Roman" w:cstheme="majorBidi"/>
            <w:color w:val="000000" w:themeColor="text1"/>
            <w:sz w:val="24"/>
            <w:szCs w:val="24"/>
          </w:rPr>
          <w:t xml:space="preserve"> </w:t>
        </w:r>
      </w:ins>
    </w:p>
    <w:p w14:paraId="196A4F45" w14:textId="62E7C9AF" w:rsidR="75325489" w:rsidRPr="0064546B" w:rsidRDefault="000713AF" w:rsidP="00456625">
      <w:pPr>
        <w:spacing w:line="240" w:lineRule="auto"/>
        <w:ind w:firstLine="720"/>
        <w:jc w:val="both"/>
        <w:rPr>
          <w:rStyle w:val="Heading1Char"/>
          <w:rFonts w:asciiTheme="majorHAnsi" w:hAnsiTheme="majorHAnsi" w:cstheme="majorHAnsi"/>
          <w:color w:val="000000" w:themeColor="text1"/>
          <w:sz w:val="22"/>
          <w:szCs w:val="22"/>
        </w:rPr>
      </w:pPr>
      <w:r w:rsidRPr="0064546B">
        <w:rPr>
          <w:rFonts w:eastAsia="Times New Roman" w:cstheme="majorHAnsi"/>
          <w:color w:val="000000" w:themeColor="text1"/>
        </w:rPr>
        <w:t>The outcome of t</w:t>
      </w:r>
      <w:r w:rsidR="00132AF3" w:rsidRPr="0064546B">
        <w:rPr>
          <w:rFonts w:eastAsia="Times New Roman" w:cstheme="majorHAnsi"/>
          <w:color w:val="000000" w:themeColor="text1"/>
        </w:rPr>
        <w:t xml:space="preserve">he Logistics System </w:t>
      </w:r>
      <w:r w:rsidR="008E5113" w:rsidRPr="0064546B">
        <w:rPr>
          <w:rFonts w:eastAsia="Times New Roman" w:cstheme="majorHAnsi"/>
          <w:color w:val="000000" w:themeColor="text1"/>
        </w:rPr>
        <w:t>may</w:t>
      </w:r>
      <w:r w:rsidR="00132AF3" w:rsidRPr="0064546B">
        <w:rPr>
          <w:rFonts w:eastAsia="Times New Roman" w:cstheme="majorHAnsi"/>
          <w:color w:val="000000" w:themeColor="text1"/>
        </w:rPr>
        <w:t xml:space="preserve"> improve the response operation phase of NDRRMC</w:t>
      </w:r>
      <w:bookmarkStart w:id="96" w:name="_Toc511685562"/>
      <w:bookmarkStart w:id="97" w:name="_Toc511695347"/>
      <w:r w:rsidR="008E5113" w:rsidRPr="0064546B">
        <w:rPr>
          <w:rFonts w:eastAsia="Times New Roman" w:cstheme="majorHAnsi"/>
          <w:color w:val="000000" w:themeColor="text1"/>
        </w:rPr>
        <w:t xml:space="preserve"> given that</w:t>
      </w:r>
      <w:r w:rsidR="001228C1" w:rsidRPr="0064546B">
        <w:rPr>
          <w:rFonts w:eastAsia="Times New Roman" w:cstheme="majorHAnsi"/>
          <w:color w:val="000000" w:themeColor="text1"/>
        </w:rPr>
        <w:t xml:space="preserve"> this system will </w:t>
      </w:r>
      <w:r w:rsidR="00323CB1" w:rsidRPr="0064546B">
        <w:rPr>
          <w:rFonts w:eastAsia="Times New Roman" w:cstheme="majorHAnsi"/>
          <w:color w:val="000000" w:themeColor="text1"/>
        </w:rPr>
        <w:t>provide</w:t>
      </w:r>
      <w:r w:rsidR="001228C1" w:rsidRPr="0064546B">
        <w:rPr>
          <w:rFonts w:eastAsia="Times New Roman" w:cstheme="majorHAnsi"/>
          <w:color w:val="000000" w:themeColor="text1"/>
        </w:rPr>
        <w:t xml:space="preserve"> </w:t>
      </w:r>
      <w:r w:rsidR="00323CB1" w:rsidRPr="0064546B">
        <w:rPr>
          <w:rFonts w:eastAsia="Times New Roman" w:cstheme="majorHAnsi"/>
          <w:color w:val="000000" w:themeColor="text1"/>
        </w:rPr>
        <w:t>a methodical impact to the council</w:t>
      </w:r>
      <w:r w:rsidR="00783338" w:rsidRPr="0064546B">
        <w:rPr>
          <w:rFonts w:eastAsia="Times New Roman" w:cstheme="majorHAnsi"/>
          <w:color w:val="000000" w:themeColor="text1"/>
        </w:rPr>
        <w:t>. I</w:t>
      </w:r>
      <w:r w:rsidR="000674B2" w:rsidRPr="0064546B">
        <w:rPr>
          <w:rFonts w:eastAsia="Times New Roman" w:cstheme="majorHAnsi"/>
          <w:color w:val="000000" w:themeColor="text1"/>
        </w:rPr>
        <w:t>t</w:t>
      </w:r>
      <w:r w:rsidR="00783338" w:rsidRPr="0064546B">
        <w:rPr>
          <w:rFonts w:eastAsia="Times New Roman" w:cstheme="majorHAnsi"/>
          <w:color w:val="000000" w:themeColor="text1"/>
        </w:rPr>
        <w:t xml:space="preserve"> will</w:t>
      </w:r>
      <w:r w:rsidR="000674B2" w:rsidRPr="0064546B">
        <w:rPr>
          <w:rFonts w:eastAsia="Times New Roman" w:cstheme="majorHAnsi"/>
          <w:color w:val="000000" w:themeColor="text1"/>
        </w:rPr>
        <w:t xml:space="preserve"> </w:t>
      </w:r>
      <w:r w:rsidR="00F41C84" w:rsidRPr="0064546B">
        <w:rPr>
          <w:rFonts w:eastAsia="Times New Roman" w:cstheme="majorHAnsi"/>
          <w:color w:val="000000" w:themeColor="text1"/>
        </w:rPr>
        <w:t>maximize</w:t>
      </w:r>
      <w:r w:rsidR="000674B2" w:rsidRPr="0064546B">
        <w:rPr>
          <w:rFonts w:eastAsia="Times New Roman" w:cstheme="majorHAnsi"/>
          <w:color w:val="000000" w:themeColor="text1"/>
        </w:rPr>
        <w:t xml:space="preserve"> effective logistical </w:t>
      </w:r>
      <w:r w:rsidR="00F41C84" w:rsidRPr="0064546B">
        <w:rPr>
          <w:rFonts w:eastAsia="Times New Roman" w:cstheme="majorHAnsi"/>
          <w:color w:val="000000" w:themeColor="text1"/>
        </w:rPr>
        <w:t xml:space="preserve">support </w:t>
      </w:r>
      <w:r w:rsidR="00783338" w:rsidRPr="0064546B">
        <w:rPr>
          <w:rFonts w:eastAsia="Times New Roman" w:cstheme="majorHAnsi"/>
          <w:color w:val="000000" w:themeColor="text1"/>
        </w:rPr>
        <w:t xml:space="preserve">since </w:t>
      </w:r>
      <w:r w:rsidR="00F41C84" w:rsidRPr="0064546B">
        <w:rPr>
          <w:rFonts w:eastAsia="Times New Roman" w:cstheme="majorHAnsi"/>
          <w:color w:val="000000" w:themeColor="text1"/>
        </w:rPr>
        <w:t>the system</w:t>
      </w:r>
      <w:r w:rsidR="00783338" w:rsidRPr="0064546B">
        <w:rPr>
          <w:rFonts w:eastAsia="Times New Roman" w:cstheme="majorHAnsi"/>
          <w:color w:val="000000" w:themeColor="text1"/>
        </w:rPr>
        <w:t xml:space="preserve"> promotes regular info-sharing </w:t>
      </w:r>
      <w:r w:rsidR="00F41C84" w:rsidRPr="0064546B">
        <w:rPr>
          <w:rFonts w:eastAsia="Times New Roman" w:cstheme="majorHAnsi"/>
          <w:color w:val="000000" w:themeColor="text1"/>
        </w:rPr>
        <w:t xml:space="preserve">of relevant records of data between the local government and agencies. </w:t>
      </w:r>
      <w:r w:rsidR="009868C6" w:rsidRPr="0064546B">
        <w:rPr>
          <w:rFonts w:eastAsia="Times New Roman" w:cstheme="majorHAnsi"/>
          <w:color w:val="000000" w:themeColor="text1"/>
        </w:rPr>
        <w:t>Besides, requesting of supplies, equipment, and vehicles that will be needed in times of disaster</w:t>
      </w:r>
      <w:r w:rsidR="00C01FF2" w:rsidRPr="0064546B">
        <w:rPr>
          <w:rFonts w:eastAsia="Times New Roman" w:cstheme="majorHAnsi"/>
          <w:color w:val="000000" w:themeColor="text1"/>
        </w:rPr>
        <w:t>s</w:t>
      </w:r>
      <w:r w:rsidR="009868C6" w:rsidRPr="0064546B">
        <w:rPr>
          <w:rFonts w:eastAsia="Times New Roman" w:cstheme="majorHAnsi"/>
          <w:color w:val="000000" w:themeColor="text1"/>
        </w:rPr>
        <w:t xml:space="preserve"> can be immediately accomplished in a short span of time by </w:t>
      </w:r>
      <w:r w:rsidR="006F511C" w:rsidRPr="0064546B">
        <w:rPr>
          <w:rFonts w:eastAsia="Times New Roman" w:cstheme="majorHAnsi"/>
          <w:color w:val="000000" w:themeColor="text1"/>
        </w:rPr>
        <w:t>the system provides</w:t>
      </w:r>
      <w:r w:rsidR="009868C6" w:rsidRPr="0064546B">
        <w:rPr>
          <w:rFonts w:eastAsia="Times New Roman" w:cstheme="majorHAnsi"/>
          <w:color w:val="000000" w:themeColor="text1"/>
        </w:rPr>
        <w:t xml:space="preserve"> a </w:t>
      </w:r>
      <w:r w:rsidR="006F511C" w:rsidRPr="0064546B">
        <w:rPr>
          <w:rFonts w:eastAsia="Times New Roman" w:cstheme="majorHAnsi"/>
          <w:color w:val="000000" w:themeColor="text1"/>
        </w:rPr>
        <w:t xml:space="preserve">digitized inventory system. Also, users can access the web application without difficulty </w:t>
      </w:r>
      <w:proofErr w:type="gramStart"/>
      <w:r w:rsidR="006F511C" w:rsidRPr="0064546B">
        <w:rPr>
          <w:rFonts w:eastAsia="Times New Roman" w:cstheme="majorHAnsi"/>
          <w:color w:val="000000" w:themeColor="text1"/>
        </w:rPr>
        <w:t>as long as</w:t>
      </w:r>
      <w:proofErr w:type="gramEnd"/>
      <w:r w:rsidR="006F511C" w:rsidRPr="0064546B">
        <w:rPr>
          <w:rFonts w:eastAsia="Times New Roman" w:cstheme="majorHAnsi"/>
          <w:color w:val="000000" w:themeColor="text1"/>
        </w:rPr>
        <w:t xml:space="preserve"> they have </w:t>
      </w:r>
      <w:r w:rsidR="00DA6BD4" w:rsidRPr="0064546B">
        <w:rPr>
          <w:rFonts w:eastAsia="Times New Roman" w:cstheme="majorHAnsi"/>
          <w:color w:val="000000" w:themeColor="text1"/>
        </w:rPr>
        <w:t>a stable internet</w:t>
      </w:r>
      <w:r w:rsidR="006F511C" w:rsidRPr="0064546B">
        <w:rPr>
          <w:rFonts w:eastAsia="Times New Roman" w:cstheme="majorHAnsi"/>
          <w:color w:val="000000" w:themeColor="text1"/>
        </w:rPr>
        <w:t xml:space="preserve"> connection.</w:t>
      </w:r>
    </w:p>
    <w:p w14:paraId="5B92B76A" w14:textId="3E6F0D13" w:rsidR="0056227E" w:rsidRPr="002C201A" w:rsidRDefault="003C694E" w:rsidP="002C201A">
      <w:pPr>
        <w:rPr>
          <w:rFonts w:eastAsia="Times New Roman" w:cstheme="majorBidi"/>
          <w:color w:val="000000" w:themeColor="text1"/>
          <w:sz w:val="24"/>
          <w:szCs w:val="24"/>
        </w:rPr>
      </w:pPr>
      <w:r w:rsidRPr="5E2AE634">
        <w:rPr>
          <w:rFonts w:cstheme="majorBidi"/>
          <w:color w:val="000000" w:themeColor="text1"/>
        </w:rPr>
        <w:br w:type="page"/>
      </w:r>
      <w:bookmarkStart w:id="98" w:name="_Toc511953984"/>
      <w:bookmarkStart w:id="99" w:name="_Toc512478099"/>
      <w:ins w:id="100" w:author="Sherine Jane Coronel" w:date="2018-04-16T14:18:00Z">
        <w:r w:rsidR="0056227E" w:rsidRPr="5E2AE634">
          <w:rPr>
            <w:rStyle w:val="Heading1Char"/>
            <w:rFonts w:asciiTheme="majorHAnsi" w:hAnsiTheme="majorHAnsi"/>
            <w:color w:val="000000" w:themeColor="text1"/>
            <w:sz w:val="24"/>
            <w:szCs w:val="24"/>
          </w:rPr>
          <w:lastRenderedPageBreak/>
          <w:t>SYSTEM DIAGRAMS &amp; TABLES</w:t>
        </w:r>
      </w:ins>
      <w:bookmarkEnd w:id="96"/>
      <w:bookmarkEnd w:id="97"/>
      <w:bookmarkEnd w:id="98"/>
      <w:bookmarkEnd w:id="99"/>
    </w:p>
    <w:p w14:paraId="20C9F54B" w14:textId="0B4D7F46" w:rsidR="00036AEF" w:rsidRDefault="0056227E" w:rsidP="00A67502">
      <w:pPr>
        <w:pStyle w:val="Heading2"/>
        <w:numPr>
          <w:ilvl w:val="0"/>
          <w:numId w:val="2"/>
        </w:numPr>
        <w:spacing w:line="240" w:lineRule="auto"/>
        <w:jc w:val="both"/>
        <w:rPr>
          <w:rFonts w:eastAsia="Times New Roman"/>
          <w:color w:val="000000" w:themeColor="text1"/>
          <w:sz w:val="22"/>
          <w:szCs w:val="22"/>
        </w:rPr>
      </w:pPr>
      <w:bookmarkStart w:id="101" w:name="_Toc511685563"/>
      <w:bookmarkStart w:id="102" w:name="_Toc511695348"/>
      <w:bookmarkStart w:id="103" w:name="_Toc511953985"/>
      <w:bookmarkStart w:id="104" w:name="_Toc512478100"/>
      <w:ins w:id="105" w:author="Sherine Jane Coronel" w:date="2018-04-16T14:18:00Z">
        <w:r w:rsidRPr="185233E1">
          <w:rPr>
            <w:rFonts w:eastAsia="Times New Roman"/>
            <w:color w:val="000000" w:themeColor="text1"/>
            <w:sz w:val="22"/>
            <w:szCs w:val="22"/>
          </w:rPr>
          <w:t>Context Level Diagram (Level 0 to Level 3</w:t>
        </w:r>
      </w:ins>
      <w:r w:rsidR="00D9561C" w:rsidRPr="185233E1">
        <w:rPr>
          <w:rFonts w:eastAsia="Times New Roman"/>
          <w:color w:val="000000" w:themeColor="text1"/>
          <w:sz w:val="22"/>
          <w:szCs w:val="22"/>
        </w:rPr>
        <w:t xml:space="preserve"> </w:t>
      </w:r>
      <w:ins w:id="106" w:author="Sherine Jane Coronel" w:date="2018-04-16T14:18:00Z">
        <w:r w:rsidRPr="185233E1">
          <w:rPr>
            <w:rFonts w:eastAsia="Times New Roman"/>
            <w:color w:val="000000" w:themeColor="text1"/>
            <w:sz w:val="22"/>
            <w:szCs w:val="22"/>
          </w:rPr>
          <w:t>or 4)</w:t>
        </w:r>
      </w:ins>
      <w:bookmarkEnd w:id="101"/>
      <w:bookmarkEnd w:id="102"/>
      <w:bookmarkEnd w:id="103"/>
      <w:bookmarkEnd w:id="104"/>
    </w:p>
    <w:p w14:paraId="3654F826" w14:textId="39DF6C1A" w:rsidR="003C694E" w:rsidRPr="003C694E" w:rsidRDefault="003C694E" w:rsidP="003C694E">
      <w:pPr>
        <w:pStyle w:val="ListParagraph"/>
        <w:ind w:left="0"/>
      </w:pPr>
      <w:r w:rsidRPr="003C694E">
        <w:rPr>
          <w:noProof/>
        </w:rPr>
        <w:drawing>
          <wp:inline distT="0" distB="0" distL="0" distR="0" wp14:anchorId="5A17643C" wp14:editId="6533F073">
            <wp:extent cx="5793827" cy="4000500"/>
            <wp:effectExtent l="0" t="0" r="0" b="0"/>
            <wp:docPr id="9" name="Picture 9" descr="C:\Users\Shen\Documents\GitHub\SOFTDEV-QUALITY\DIAGRAMS\SOFTDEV\Context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hen\Documents\GitHub\SOFTDEV-QUALITY\DIAGRAMS\SOFTDEV\Contextv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06397" cy="4009179"/>
                    </a:xfrm>
                    <a:prstGeom prst="rect">
                      <a:avLst/>
                    </a:prstGeom>
                    <a:noFill/>
                    <a:ln>
                      <a:noFill/>
                    </a:ln>
                  </pic:spPr>
                </pic:pic>
              </a:graphicData>
            </a:graphic>
          </wp:inline>
        </w:drawing>
      </w:r>
    </w:p>
    <w:p w14:paraId="7970BD13" w14:textId="1EB7BF33" w:rsidR="00175DAD" w:rsidRPr="00F5608C" w:rsidRDefault="003C694E" w:rsidP="00175DAD">
      <w:pPr>
        <w:rPr>
          <w:rFonts w:eastAsia="Times New Roman" w:cstheme="majorHAnsi"/>
          <w:color w:val="000000" w:themeColor="text1"/>
        </w:rPr>
      </w:pPr>
      <w:r>
        <w:rPr>
          <w:rFonts w:eastAsia="Times New Roman" w:cstheme="majorHAnsi"/>
          <w:color w:val="000000" w:themeColor="text1"/>
        </w:rPr>
        <w:br w:type="page"/>
      </w:r>
    </w:p>
    <w:p w14:paraId="5F07F7F8" w14:textId="4E14C9FF" w:rsidR="003C694E" w:rsidRDefault="0056227E" w:rsidP="00A67502">
      <w:pPr>
        <w:pStyle w:val="Heading2"/>
        <w:numPr>
          <w:ilvl w:val="0"/>
          <w:numId w:val="2"/>
        </w:numPr>
        <w:spacing w:line="240" w:lineRule="auto"/>
        <w:jc w:val="both"/>
        <w:rPr>
          <w:rFonts w:eastAsia="Times New Roman"/>
          <w:color w:val="000000" w:themeColor="text1"/>
          <w:sz w:val="22"/>
          <w:szCs w:val="22"/>
        </w:rPr>
      </w:pPr>
      <w:bookmarkStart w:id="107" w:name="_Toc511685564"/>
      <w:bookmarkStart w:id="108" w:name="_Toc511695349"/>
      <w:bookmarkStart w:id="109" w:name="_Toc511953986"/>
      <w:bookmarkStart w:id="110" w:name="_Toc512478101"/>
      <w:ins w:id="111" w:author="Sherine Jane Coronel" w:date="2018-04-16T14:18:00Z">
        <w:r w:rsidRPr="185233E1">
          <w:rPr>
            <w:rFonts w:eastAsia="Times New Roman"/>
            <w:color w:val="000000" w:themeColor="text1"/>
            <w:sz w:val="22"/>
            <w:szCs w:val="22"/>
          </w:rPr>
          <w:lastRenderedPageBreak/>
          <w:t xml:space="preserve">Organizational </w:t>
        </w:r>
      </w:ins>
      <w:r w:rsidR="004142C8" w:rsidRPr="185233E1">
        <w:rPr>
          <w:rFonts w:eastAsia="Times New Roman"/>
          <w:color w:val="000000" w:themeColor="text1"/>
          <w:sz w:val="22"/>
          <w:szCs w:val="22"/>
        </w:rPr>
        <w:t>C</w:t>
      </w:r>
      <w:ins w:id="112" w:author="Sherine Jane Coronel" w:date="2018-04-16T14:18:00Z">
        <w:r w:rsidRPr="185233E1">
          <w:rPr>
            <w:rFonts w:eastAsia="Times New Roman"/>
            <w:color w:val="000000" w:themeColor="text1"/>
            <w:sz w:val="22"/>
            <w:szCs w:val="22"/>
          </w:rPr>
          <w:t xml:space="preserve">hart of </w:t>
        </w:r>
      </w:ins>
      <w:bookmarkEnd w:id="107"/>
      <w:bookmarkEnd w:id="108"/>
      <w:r w:rsidR="004142C8" w:rsidRPr="185233E1">
        <w:rPr>
          <w:rFonts w:eastAsia="Times New Roman"/>
          <w:color w:val="000000" w:themeColor="text1"/>
          <w:sz w:val="22"/>
          <w:szCs w:val="22"/>
        </w:rPr>
        <w:t>P</w:t>
      </w:r>
      <w:ins w:id="113" w:author="Sherine Jane Coronel" w:date="2018-04-16T14:18:00Z">
        <w:r w:rsidRPr="185233E1">
          <w:rPr>
            <w:rFonts w:eastAsia="Times New Roman"/>
            <w:color w:val="000000" w:themeColor="text1"/>
            <w:sz w:val="22"/>
            <w:szCs w:val="22"/>
          </w:rPr>
          <w:t xml:space="preserve">rogram </w:t>
        </w:r>
      </w:ins>
      <w:r w:rsidR="004142C8" w:rsidRPr="185233E1">
        <w:rPr>
          <w:rFonts w:eastAsia="Times New Roman"/>
          <w:color w:val="000000" w:themeColor="text1"/>
          <w:sz w:val="22"/>
          <w:szCs w:val="22"/>
        </w:rPr>
        <w:t>M</w:t>
      </w:r>
      <w:ins w:id="114" w:author="Sherine Jane Coronel" w:date="2018-04-16T14:18:00Z">
        <w:r w:rsidRPr="185233E1">
          <w:rPr>
            <w:rFonts w:eastAsia="Times New Roman"/>
            <w:color w:val="000000" w:themeColor="text1"/>
            <w:sz w:val="22"/>
            <w:szCs w:val="22"/>
          </w:rPr>
          <w:t>odules</w:t>
        </w:r>
      </w:ins>
      <w:bookmarkEnd w:id="109"/>
      <w:bookmarkEnd w:id="110"/>
    </w:p>
    <w:p w14:paraId="4ED3D3E1" w14:textId="22786362" w:rsidR="00B93306" w:rsidRPr="00B93306" w:rsidRDefault="00B93306" w:rsidP="00B93306"/>
    <w:p w14:paraId="7AA20D46" w14:textId="4B645D00" w:rsidR="0056227E" w:rsidRPr="003C694E" w:rsidRDefault="00D72A7A" w:rsidP="003C694E">
      <w:r w:rsidRPr="00D72A7A">
        <w:rPr>
          <w:noProof/>
        </w:rPr>
        <w:drawing>
          <wp:inline distT="0" distB="0" distL="0" distR="0" wp14:anchorId="6450A83B" wp14:editId="434A53CB">
            <wp:extent cx="5943600" cy="6456680"/>
            <wp:effectExtent l="0" t="0" r="0" b="1270"/>
            <wp:docPr id="53" name="Picture 53" descr="C:\Users\Shen\Documents\GitHub\SOFTDEV-QUALITY\DIAGRAMS\SOFTDEV\ORG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hen\Documents\GitHub\SOFTDEV-QUALITY\DIAGRAMS\SOFTDEV\ORG CHART.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6456680"/>
                    </a:xfrm>
                    <a:prstGeom prst="rect">
                      <a:avLst/>
                    </a:prstGeom>
                    <a:noFill/>
                    <a:ln>
                      <a:noFill/>
                    </a:ln>
                  </pic:spPr>
                </pic:pic>
              </a:graphicData>
            </a:graphic>
          </wp:inline>
        </w:drawing>
      </w:r>
      <w:r w:rsidR="003C694E">
        <w:br w:type="page"/>
      </w:r>
    </w:p>
    <w:p w14:paraId="5DF0A94A" w14:textId="106DC18F" w:rsidR="008A4FF7" w:rsidRDefault="0056227E" w:rsidP="00BC7D8E">
      <w:pPr>
        <w:pStyle w:val="Heading2"/>
        <w:numPr>
          <w:ilvl w:val="0"/>
          <w:numId w:val="2"/>
        </w:numPr>
        <w:spacing w:line="240" w:lineRule="auto"/>
        <w:jc w:val="both"/>
        <w:rPr>
          <w:rFonts w:eastAsia="Times New Roman" w:cstheme="majorHAnsi"/>
          <w:color w:val="000000" w:themeColor="text1"/>
          <w:sz w:val="22"/>
          <w:szCs w:val="22"/>
        </w:rPr>
      </w:pPr>
      <w:bookmarkStart w:id="115" w:name="_Toc511685565"/>
      <w:bookmarkStart w:id="116" w:name="_Toc511695350"/>
      <w:bookmarkStart w:id="117" w:name="_Toc511953987"/>
      <w:bookmarkStart w:id="118" w:name="_Toc512478102"/>
      <w:r w:rsidRPr="0064546B">
        <w:rPr>
          <w:rFonts w:eastAsia="Times New Roman" w:cstheme="majorHAnsi"/>
          <w:color w:val="000000" w:themeColor="text1"/>
          <w:sz w:val="22"/>
          <w:szCs w:val="22"/>
        </w:rPr>
        <w:lastRenderedPageBreak/>
        <w:t>Data Flow Diagram</w:t>
      </w:r>
      <w:bookmarkStart w:id="119" w:name="_Toc511685566"/>
      <w:bookmarkEnd w:id="115"/>
      <w:bookmarkEnd w:id="116"/>
      <w:bookmarkEnd w:id="117"/>
      <w:bookmarkEnd w:id="118"/>
    </w:p>
    <w:p w14:paraId="58010772" w14:textId="65D85E3F" w:rsidR="003C694E" w:rsidRDefault="003C694E">
      <w:pPr>
        <w:rPr>
          <w:rFonts w:eastAsia="Times New Roman" w:cstheme="majorHAnsi"/>
          <w:color w:val="000000" w:themeColor="text1"/>
        </w:rPr>
      </w:pPr>
      <w:r w:rsidRPr="003C694E">
        <w:rPr>
          <w:rFonts w:eastAsia="Times New Roman" w:cstheme="majorHAnsi"/>
          <w:noProof/>
          <w:color w:val="000000" w:themeColor="text1"/>
        </w:rPr>
        <w:drawing>
          <wp:anchor distT="0" distB="0" distL="114300" distR="114300" simplePos="0" relativeHeight="251671040" behindDoc="1" locked="0" layoutInCell="1" allowOverlap="1" wp14:anchorId="48967B60" wp14:editId="50F5FF26">
            <wp:simplePos x="0" y="0"/>
            <wp:positionH relativeFrom="margin">
              <wp:align>center</wp:align>
            </wp:positionH>
            <wp:positionV relativeFrom="paragraph">
              <wp:posOffset>1767870</wp:posOffset>
            </wp:positionV>
            <wp:extent cx="7911465" cy="4763770"/>
            <wp:effectExtent l="0" t="7302" r="6032" b="6033"/>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hen\Documents\GitHub\SOFTDEV-QUALITY\DIAGRAMS\SOFTDEV\DFD-UserManagement.pn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rot="16200000">
                      <a:off x="0" y="0"/>
                      <a:ext cx="7911465" cy="4763770"/>
                    </a:xfrm>
                    <a:prstGeom prst="rect">
                      <a:avLst/>
                    </a:prstGeom>
                    <a:noFill/>
                    <a:ln>
                      <a:noFill/>
                    </a:ln>
                  </pic:spPr>
                </pic:pic>
              </a:graphicData>
            </a:graphic>
          </wp:anchor>
        </w:drawing>
      </w:r>
      <w:r>
        <w:rPr>
          <w:rFonts w:eastAsia="Times New Roman" w:cstheme="majorHAnsi"/>
          <w:color w:val="000000" w:themeColor="text1"/>
        </w:rPr>
        <w:br w:type="page"/>
      </w:r>
    </w:p>
    <w:p w14:paraId="63662E8E" w14:textId="38A47AC4" w:rsidR="003C6B86" w:rsidRPr="003C694E" w:rsidRDefault="003C6B86">
      <w:pPr>
        <w:rPr>
          <w:rFonts w:eastAsia="Times New Roman" w:cstheme="majorHAnsi"/>
          <w:color w:val="000000" w:themeColor="text1"/>
        </w:rPr>
      </w:pPr>
      <w:r w:rsidRPr="003C694E">
        <w:rPr>
          <w:rFonts w:eastAsia="Times New Roman" w:cstheme="majorHAnsi"/>
          <w:noProof/>
          <w:color w:val="000000" w:themeColor="text1"/>
        </w:rPr>
        <w:lastRenderedPageBreak/>
        <w:drawing>
          <wp:anchor distT="0" distB="0" distL="114300" distR="114300" simplePos="0" relativeHeight="251674112" behindDoc="0" locked="0" layoutInCell="1" allowOverlap="1" wp14:anchorId="00EB3D9E" wp14:editId="6C00FE79">
            <wp:simplePos x="0" y="0"/>
            <wp:positionH relativeFrom="margin">
              <wp:align>center</wp:align>
            </wp:positionH>
            <wp:positionV relativeFrom="margin">
              <wp:align>center</wp:align>
            </wp:positionV>
            <wp:extent cx="7339846" cy="7369324"/>
            <wp:effectExtent l="4127"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hen\Documents\GitHub\SOFTDEV-QUALITY\DIAGRAMS\SOFTDEV\DFD-Procurement.pn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rot="16200000">
                      <a:off x="0" y="0"/>
                      <a:ext cx="7339846" cy="736932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D4D518" w14:textId="7E17D6E4" w:rsidR="003C694E" w:rsidRDefault="003C694E">
      <w:pPr>
        <w:rPr>
          <w:rFonts w:eastAsia="Times New Roman" w:cstheme="majorHAnsi"/>
          <w:color w:val="000000" w:themeColor="text1"/>
        </w:rPr>
      </w:pPr>
      <w:r>
        <w:rPr>
          <w:rFonts w:eastAsia="Times New Roman" w:cstheme="majorHAnsi"/>
          <w:color w:val="000000" w:themeColor="text1"/>
        </w:rPr>
        <w:br w:type="page"/>
      </w:r>
    </w:p>
    <w:p w14:paraId="509881CF" w14:textId="0BABE6DD" w:rsidR="00175DAD" w:rsidRPr="00511CC2" w:rsidRDefault="008A156B" w:rsidP="00F93B8A">
      <w:pPr>
        <w:rPr>
          <w:rFonts w:eastAsia="Times New Roman" w:cstheme="majorHAnsi"/>
          <w:color w:val="000000" w:themeColor="text1"/>
        </w:rPr>
      </w:pPr>
      <w:r w:rsidRPr="008A156B">
        <w:rPr>
          <w:rFonts w:eastAsia="Times New Roman" w:cstheme="majorHAnsi"/>
          <w:noProof/>
          <w:color w:val="000000" w:themeColor="text1"/>
        </w:rPr>
        <w:lastRenderedPageBreak/>
        <w:drawing>
          <wp:anchor distT="0" distB="0" distL="114300" distR="114300" simplePos="0" relativeHeight="251677184" behindDoc="0" locked="0" layoutInCell="1" allowOverlap="1" wp14:anchorId="5F277A86" wp14:editId="09DD268D">
            <wp:simplePos x="0" y="0"/>
            <wp:positionH relativeFrom="margin">
              <wp:align>center</wp:align>
            </wp:positionH>
            <wp:positionV relativeFrom="margin">
              <wp:align>center</wp:align>
            </wp:positionV>
            <wp:extent cx="8064442" cy="4059964"/>
            <wp:effectExtent l="1905"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hen\Documents\GitHub\SOFTDEV-QUALITY\DIAGRAMS\SOFTDEV\DFD-TransportManagement.pn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rot="16200000">
                      <a:off x="0" y="0"/>
                      <a:ext cx="8064442" cy="405996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694E">
        <w:rPr>
          <w:rFonts w:eastAsia="Times New Roman" w:cstheme="majorHAnsi"/>
          <w:color w:val="000000" w:themeColor="text1"/>
        </w:rPr>
        <w:br w:type="page"/>
      </w:r>
    </w:p>
    <w:p w14:paraId="55485159" w14:textId="110B5A9C" w:rsidR="00766EB0" w:rsidRPr="00AE3875" w:rsidRDefault="0056227E" w:rsidP="00511CC2">
      <w:pPr>
        <w:pStyle w:val="Heading2"/>
        <w:numPr>
          <w:ilvl w:val="0"/>
          <w:numId w:val="2"/>
        </w:numPr>
        <w:spacing w:line="240" w:lineRule="auto"/>
        <w:jc w:val="both"/>
        <w:rPr>
          <w:rFonts w:eastAsia="Times New Roman"/>
          <w:color w:val="000000" w:themeColor="text1"/>
          <w:sz w:val="22"/>
          <w:szCs w:val="22"/>
        </w:rPr>
      </w:pPr>
      <w:bookmarkStart w:id="120" w:name="_Toc511695351"/>
      <w:bookmarkStart w:id="121" w:name="_Toc511953988"/>
      <w:bookmarkStart w:id="122" w:name="_Toc512478103"/>
      <w:ins w:id="123" w:author="Sherine Jane Coronel" w:date="2018-04-16T14:18:00Z">
        <w:r w:rsidRPr="185233E1">
          <w:rPr>
            <w:rFonts w:eastAsia="Times New Roman"/>
            <w:color w:val="000000" w:themeColor="text1"/>
            <w:sz w:val="22"/>
            <w:szCs w:val="22"/>
          </w:rPr>
          <w:lastRenderedPageBreak/>
          <w:t>Entity Relationship Diagrams</w:t>
        </w:r>
      </w:ins>
      <w:bookmarkEnd w:id="119"/>
      <w:bookmarkEnd w:id="120"/>
      <w:bookmarkEnd w:id="121"/>
      <w:bookmarkEnd w:id="122"/>
    </w:p>
    <w:p w14:paraId="3947C700" w14:textId="26A9A5BF" w:rsidR="00511CC2" w:rsidRPr="00511CC2" w:rsidRDefault="00511CC2" w:rsidP="00511CC2">
      <w:r>
        <w:rPr>
          <w:noProof/>
        </w:rPr>
        <w:drawing>
          <wp:inline distT="0" distB="0" distL="0" distR="0" wp14:anchorId="2DACBE3D" wp14:editId="5A6BD8FC">
            <wp:extent cx="7735538" cy="5838843"/>
            <wp:effectExtent l="0" t="4445" r="0" b="0"/>
            <wp:docPr id="8" name="Picture 8" descr="C:\Users\Marc Jimenez\AppData\Local\Microsoft\Windows\INetCache\Content.Word\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c Jimenez\AppData\Local\Microsoft\Windows\INetCache\Content.Word\ER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16200000">
                      <a:off x="0" y="0"/>
                      <a:ext cx="7750771" cy="5850341"/>
                    </a:xfrm>
                    <a:prstGeom prst="rect">
                      <a:avLst/>
                    </a:prstGeom>
                    <a:noFill/>
                    <a:ln>
                      <a:noFill/>
                    </a:ln>
                  </pic:spPr>
                </pic:pic>
              </a:graphicData>
            </a:graphic>
          </wp:inline>
        </w:drawing>
      </w:r>
    </w:p>
    <w:p w14:paraId="05191CBF" w14:textId="26512DB5" w:rsidR="00175DAD" w:rsidRPr="00AE3875" w:rsidRDefault="003C694E" w:rsidP="00175DAD">
      <w:pPr>
        <w:rPr>
          <w:rFonts w:eastAsia="Times New Roman" w:cstheme="majorHAnsi"/>
          <w:color w:val="000000" w:themeColor="text1"/>
        </w:rPr>
      </w:pPr>
      <w:r>
        <w:rPr>
          <w:rFonts w:eastAsia="Times New Roman" w:cstheme="majorHAnsi"/>
          <w:color w:val="000000" w:themeColor="text1"/>
        </w:rPr>
        <w:br w:type="page"/>
      </w:r>
    </w:p>
    <w:p w14:paraId="22F98339" w14:textId="1AE8570B" w:rsidR="0056227E" w:rsidRDefault="0056227E" w:rsidP="00A67502">
      <w:pPr>
        <w:pStyle w:val="Heading2"/>
        <w:numPr>
          <w:ilvl w:val="0"/>
          <w:numId w:val="2"/>
        </w:numPr>
        <w:spacing w:line="240" w:lineRule="auto"/>
        <w:jc w:val="both"/>
        <w:rPr>
          <w:rFonts w:eastAsia="Times New Roman"/>
          <w:color w:val="000000" w:themeColor="text1"/>
          <w:sz w:val="22"/>
          <w:szCs w:val="22"/>
        </w:rPr>
      </w:pPr>
      <w:bookmarkStart w:id="124" w:name="_Toc511685567"/>
      <w:bookmarkStart w:id="125" w:name="_Toc511695352"/>
      <w:bookmarkStart w:id="126" w:name="_Toc511953989"/>
      <w:bookmarkStart w:id="127" w:name="_Toc512478104"/>
      <w:ins w:id="128" w:author="Sherine Jane Coronel" w:date="2018-04-16T14:18:00Z">
        <w:r w:rsidRPr="185233E1">
          <w:rPr>
            <w:rFonts w:eastAsia="Times New Roman"/>
            <w:color w:val="000000" w:themeColor="text1"/>
            <w:sz w:val="22"/>
            <w:szCs w:val="22"/>
          </w:rPr>
          <w:lastRenderedPageBreak/>
          <w:t>Database structure / Data tables</w:t>
        </w:r>
      </w:ins>
      <w:bookmarkEnd w:id="124"/>
      <w:bookmarkEnd w:id="125"/>
      <w:bookmarkEnd w:id="126"/>
      <w:bookmarkEnd w:id="127"/>
    </w:p>
    <w:p w14:paraId="48008169" w14:textId="4D4C7ED9" w:rsidR="00766EB0" w:rsidRPr="00766EB0" w:rsidRDefault="00C53137" w:rsidP="00766EB0">
      <w:r>
        <w:rPr>
          <w:noProof/>
        </w:rPr>
        <w:drawing>
          <wp:anchor distT="0" distB="0" distL="114300" distR="114300" simplePos="0" relativeHeight="251640320" behindDoc="0" locked="0" layoutInCell="1" allowOverlap="1" wp14:anchorId="24F49108" wp14:editId="603555C9">
            <wp:simplePos x="0" y="0"/>
            <wp:positionH relativeFrom="column">
              <wp:posOffset>1446530</wp:posOffset>
            </wp:positionH>
            <wp:positionV relativeFrom="paragraph">
              <wp:posOffset>277495</wp:posOffset>
            </wp:positionV>
            <wp:extent cx="1454150" cy="351155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454150" cy="3511550"/>
                    </a:xfrm>
                    <a:prstGeom prst="rect">
                      <a:avLst/>
                    </a:prstGeom>
                  </pic:spPr>
                </pic:pic>
              </a:graphicData>
            </a:graphic>
          </wp:anchor>
        </w:drawing>
      </w:r>
      <w:r w:rsidR="00F5608C">
        <w:rPr>
          <w:noProof/>
        </w:rPr>
        <w:drawing>
          <wp:anchor distT="0" distB="0" distL="114300" distR="114300" simplePos="0" relativeHeight="251646464" behindDoc="1" locked="0" layoutInCell="1" allowOverlap="1" wp14:anchorId="17BBBA5B" wp14:editId="1E66C3E8">
            <wp:simplePos x="0" y="0"/>
            <wp:positionH relativeFrom="column">
              <wp:posOffset>-6350</wp:posOffset>
            </wp:positionH>
            <wp:positionV relativeFrom="paragraph">
              <wp:posOffset>270510</wp:posOffset>
            </wp:positionV>
            <wp:extent cx="1452880" cy="4698365"/>
            <wp:effectExtent l="0" t="0" r="0" b="698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452880" cy="4698365"/>
                    </a:xfrm>
                    <a:prstGeom prst="rect">
                      <a:avLst/>
                    </a:prstGeom>
                  </pic:spPr>
                </pic:pic>
              </a:graphicData>
            </a:graphic>
          </wp:anchor>
        </w:drawing>
      </w:r>
    </w:p>
    <w:p w14:paraId="19CE99A1" w14:textId="1DC92A9A" w:rsidR="00A06C18" w:rsidRPr="00A06C18" w:rsidRDefault="00DD445F" w:rsidP="00A06C18">
      <w:r>
        <w:rPr>
          <w:noProof/>
        </w:rPr>
        <w:drawing>
          <wp:anchor distT="0" distB="0" distL="114300" distR="114300" simplePos="0" relativeHeight="251652608" behindDoc="0" locked="0" layoutInCell="1" allowOverlap="1" wp14:anchorId="2798827D" wp14:editId="2784B411">
            <wp:simplePos x="0" y="0"/>
            <wp:positionH relativeFrom="column">
              <wp:posOffset>4395470</wp:posOffset>
            </wp:positionH>
            <wp:positionV relativeFrom="paragraph">
              <wp:posOffset>17871</wp:posOffset>
            </wp:positionV>
            <wp:extent cx="1454150" cy="257937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454150" cy="2579370"/>
                    </a:xfrm>
                    <a:prstGeom prst="rect">
                      <a:avLst/>
                    </a:prstGeom>
                  </pic:spPr>
                </pic:pic>
              </a:graphicData>
            </a:graphic>
          </wp:anchor>
        </w:drawing>
      </w:r>
      <w:r>
        <w:rPr>
          <w:noProof/>
        </w:rPr>
        <w:drawing>
          <wp:anchor distT="0" distB="0" distL="114300" distR="114300" simplePos="0" relativeHeight="251643392" behindDoc="0" locked="0" layoutInCell="1" allowOverlap="1" wp14:anchorId="7B4984AF" wp14:editId="6FD9EA89">
            <wp:simplePos x="0" y="0"/>
            <wp:positionH relativeFrom="column">
              <wp:posOffset>2901950</wp:posOffset>
            </wp:positionH>
            <wp:positionV relativeFrom="paragraph">
              <wp:posOffset>13970</wp:posOffset>
            </wp:positionV>
            <wp:extent cx="1454150" cy="289814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454150" cy="2898140"/>
                    </a:xfrm>
                    <a:prstGeom prst="rect">
                      <a:avLst/>
                    </a:prstGeom>
                  </pic:spPr>
                </pic:pic>
              </a:graphicData>
            </a:graphic>
          </wp:anchor>
        </w:drawing>
      </w:r>
      <w:r w:rsidR="0088387A">
        <w:rPr>
          <w:noProof/>
        </w:rPr>
        <w:t>`</w:t>
      </w:r>
    </w:p>
    <w:p w14:paraId="7DBBD9F8" w14:textId="3D25E96A" w:rsidR="003C694E" w:rsidRDefault="00DD445F">
      <w:pPr>
        <w:rPr>
          <w:rFonts w:eastAsia="Times New Roman" w:cstheme="majorHAnsi"/>
          <w:color w:val="000000" w:themeColor="text1"/>
        </w:rPr>
      </w:pPr>
      <w:bookmarkStart w:id="129" w:name="_Toc511685568"/>
      <w:bookmarkStart w:id="130" w:name="_Toc511695353"/>
      <w:r>
        <w:rPr>
          <w:noProof/>
        </w:rPr>
        <w:drawing>
          <wp:anchor distT="0" distB="0" distL="114300" distR="114300" simplePos="0" relativeHeight="251667968" behindDoc="0" locked="0" layoutInCell="1" allowOverlap="1" wp14:anchorId="1190BC7B" wp14:editId="54E4B73F">
            <wp:simplePos x="0" y="0"/>
            <wp:positionH relativeFrom="column">
              <wp:posOffset>4408170</wp:posOffset>
            </wp:positionH>
            <wp:positionV relativeFrom="paragraph">
              <wp:posOffset>5219700</wp:posOffset>
            </wp:positionV>
            <wp:extent cx="1454150" cy="1071245"/>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454150" cy="10712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896" behindDoc="0" locked="0" layoutInCell="1" allowOverlap="1" wp14:anchorId="43D09203" wp14:editId="4100A9FC">
            <wp:simplePos x="0" y="0"/>
            <wp:positionH relativeFrom="column">
              <wp:posOffset>1473200</wp:posOffset>
            </wp:positionH>
            <wp:positionV relativeFrom="paragraph">
              <wp:posOffset>4575810</wp:posOffset>
            </wp:positionV>
            <wp:extent cx="1454150" cy="1210310"/>
            <wp:effectExtent l="0" t="0" r="0" b="889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454150" cy="12103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824" behindDoc="0" locked="0" layoutInCell="1" allowOverlap="1" wp14:anchorId="63A3A127" wp14:editId="590E8344">
            <wp:simplePos x="0" y="0"/>
            <wp:positionH relativeFrom="column">
              <wp:posOffset>-6350</wp:posOffset>
            </wp:positionH>
            <wp:positionV relativeFrom="paragraph">
              <wp:posOffset>4507230</wp:posOffset>
            </wp:positionV>
            <wp:extent cx="1454150" cy="1294130"/>
            <wp:effectExtent l="0" t="0" r="0" b="127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454150" cy="12941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9536" behindDoc="0" locked="0" layoutInCell="1" allowOverlap="1" wp14:anchorId="416FD7E1" wp14:editId="72784E63">
            <wp:simplePos x="0" y="0"/>
            <wp:positionH relativeFrom="column">
              <wp:posOffset>2927350</wp:posOffset>
            </wp:positionH>
            <wp:positionV relativeFrom="paragraph">
              <wp:posOffset>2652395</wp:posOffset>
            </wp:positionV>
            <wp:extent cx="1454150" cy="343662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454150" cy="3436620"/>
                    </a:xfrm>
                    <a:prstGeom prst="rect">
                      <a:avLst/>
                    </a:prstGeom>
                  </pic:spPr>
                </pic:pic>
              </a:graphicData>
            </a:graphic>
          </wp:anchor>
        </w:drawing>
      </w:r>
      <w:r>
        <w:rPr>
          <w:noProof/>
        </w:rPr>
        <w:drawing>
          <wp:anchor distT="0" distB="0" distL="114300" distR="114300" simplePos="0" relativeHeight="251658752" behindDoc="0" locked="0" layoutInCell="1" allowOverlap="1" wp14:anchorId="6B9DCA53" wp14:editId="1711CF84">
            <wp:simplePos x="0" y="0"/>
            <wp:positionH relativeFrom="column">
              <wp:posOffset>4412615</wp:posOffset>
            </wp:positionH>
            <wp:positionV relativeFrom="paragraph">
              <wp:posOffset>2351405</wp:posOffset>
            </wp:positionV>
            <wp:extent cx="1454150" cy="2874645"/>
            <wp:effectExtent l="0" t="0" r="0" b="190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454150" cy="2874645"/>
                    </a:xfrm>
                    <a:prstGeom prst="rect">
                      <a:avLst/>
                    </a:prstGeom>
                  </pic:spPr>
                </pic:pic>
              </a:graphicData>
            </a:graphic>
          </wp:anchor>
        </w:drawing>
      </w:r>
      <w:r>
        <w:rPr>
          <w:noProof/>
        </w:rPr>
        <w:drawing>
          <wp:anchor distT="0" distB="0" distL="114300" distR="114300" simplePos="0" relativeHeight="251655680" behindDoc="0" locked="0" layoutInCell="1" allowOverlap="1" wp14:anchorId="2E720E3B" wp14:editId="4ED1F744">
            <wp:simplePos x="0" y="0"/>
            <wp:positionH relativeFrom="column">
              <wp:posOffset>1473835</wp:posOffset>
            </wp:positionH>
            <wp:positionV relativeFrom="paragraph">
              <wp:posOffset>3315335</wp:posOffset>
            </wp:positionV>
            <wp:extent cx="1454150" cy="118745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454150" cy="1187450"/>
                    </a:xfrm>
                    <a:prstGeom prst="rect">
                      <a:avLst/>
                    </a:prstGeom>
                  </pic:spPr>
                </pic:pic>
              </a:graphicData>
            </a:graphic>
          </wp:anchor>
        </w:drawing>
      </w:r>
      <w:r w:rsidR="003C694E">
        <w:rPr>
          <w:rFonts w:eastAsia="Times New Roman" w:cstheme="majorHAnsi"/>
          <w:color w:val="000000" w:themeColor="text1"/>
        </w:rPr>
        <w:br w:type="page"/>
      </w:r>
    </w:p>
    <w:p w14:paraId="592BE092" w14:textId="48A85B1A" w:rsidR="0056227E" w:rsidRPr="0064546B" w:rsidRDefault="0056227E" w:rsidP="00A67502">
      <w:pPr>
        <w:pStyle w:val="Heading2"/>
        <w:numPr>
          <w:ilvl w:val="0"/>
          <w:numId w:val="2"/>
        </w:numPr>
        <w:spacing w:line="240" w:lineRule="auto"/>
        <w:jc w:val="both"/>
        <w:rPr>
          <w:rFonts w:eastAsia="Times New Roman"/>
          <w:color w:val="000000" w:themeColor="text1"/>
          <w:sz w:val="22"/>
          <w:szCs w:val="22"/>
        </w:rPr>
      </w:pPr>
      <w:bookmarkStart w:id="131" w:name="_Toc511953990"/>
      <w:bookmarkStart w:id="132" w:name="_Toc512478105"/>
      <w:ins w:id="133" w:author="Sherine Jane Coronel" w:date="2018-04-16T14:18:00Z">
        <w:r w:rsidRPr="185233E1">
          <w:rPr>
            <w:rFonts w:eastAsia="Times New Roman"/>
            <w:color w:val="000000" w:themeColor="text1"/>
            <w:sz w:val="22"/>
            <w:szCs w:val="22"/>
          </w:rPr>
          <w:lastRenderedPageBreak/>
          <w:t>Data Dictionary</w:t>
        </w:r>
      </w:ins>
      <w:bookmarkEnd w:id="129"/>
      <w:bookmarkEnd w:id="130"/>
      <w:bookmarkEnd w:id="131"/>
      <w:bookmarkEnd w:id="132"/>
    </w:p>
    <w:p w14:paraId="0D793FA5" w14:textId="28C6C5B6" w:rsidR="004753E8" w:rsidRDefault="004753E8">
      <w:pPr>
        <w:rPr>
          <w:rFonts w:eastAsia="Times New Roman" w:cstheme="majorHAnsi"/>
          <w:color w:val="000000" w:themeColor="text1"/>
        </w:rPr>
      </w:pPr>
      <w:bookmarkStart w:id="134" w:name="_Toc511685569"/>
      <w:bookmarkStart w:id="135" w:name="_Toc511695354"/>
      <w:r>
        <w:rPr>
          <w:noProof/>
        </w:rPr>
        <w:drawing>
          <wp:inline distT="0" distB="0" distL="0" distR="0" wp14:anchorId="6C9B923C" wp14:editId="63296C6D">
            <wp:extent cx="5943600" cy="25615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561590"/>
                    </a:xfrm>
                    <a:prstGeom prst="rect">
                      <a:avLst/>
                    </a:prstGeom>
                  </pic:spPr>
                </pic:pic>
              </a:graphicData>
            </a:graphic>
          </wp:inline>
        </w:drawing>
      </w:r>
    </w:p>
    <w:p w14:paraId="02D728A5" w14:textId="0B258CAC" w:rsidR="003C694E" w:rsidRDefault="004753E8">
      <w:pPr>
        <w:rPr>
          <w:rFonts w:eastAsia="Times New Roman" w:cstheme="majorHAnsi"/>
          <w:color w:val="000000" w:themeColor="text1"/>
        </w:rPr>
      </w:pPr>
      <w:r>
        <w:rPr>
          <w:noProof/>
        </w:rPr>
        <w:drawing>
          <wp:inline distT="0" distB="0" distL="0" distR="0" wp14:anchorId="3354F7A9" wp14:editId="38FC5CCB">
            <wp:extent cx="5943600" cy="8350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835025"/>
                    </a:xfrm>
                    <a:prstGeom prst="rect">
                      <a:avLst/>
                    </a:prstGeom>
                  </pic:spPr>
                </pic:pic>
              </a:graphicData>
            </a:graphic>
          </wp:inline>
        </w:drawing>
      </w:r>
    </w:p>
    <w:p w14:paraId="3A926B8A" w14:textId="21C3AAAD" w:rsidR="004753E8" w:rsidRDefault="004753E8">
      <w:pPr>
        <w:rPr>
          <w:rFonts w:eastAsia="Times New Roman" w:cstheme="majorHAnsi"/>
          <w:color w:val="000000" w:themeColor="text1"/>
        </w:rPr>
      </w:pPr>
      <w:r>
        <w:rPr>
          <w:noProof/>
        </w:rPr>
        <w:drawing>
          <wp:inline distT="0" distB="0" distL="0" distR="0" wp14:anchorId="626E7754" wp14:editId="4074831B">
            <wp:extent cx="5943600" cy="8350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835025"/>
                    </a:xfrm>
                    <a:prstGeom prst="rect">
                      <a:avLst/>
                    </a:prstGeom>
                  </pic:spPr>
                </pic:pic>
              </a:graphicData>
            </a:graphic>
          </wp:inline>
        </w:drawing>
      </w:r>
    </w:p>
    <w:p w14:paraId="6A777E7F" w14:textId="331C0ADD" w:rsidR="004753E8" w:rsidRDefault="004753E8">
      <w:pPr>
        <w:rPr>
          <w:rFonts w:eastAsia="Times New Roman" w:cstheme="majorHAnsi"/>
          <w:color w:val="000000" w:themeColor="text1"/>
        </w:rPr>
      </w:pPr>
      <w:r>
        <w:rPr>
          <w:noProof/>
        </w:rPr>
        <w:drawing>
          <wp:inline distT="0" distB="0" distL="0" distR="0" wp14:anchorId="04291382" wp14:editId="44D89113">
            <wp:extent cx="5943600" cy="7327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732790"/>
                    </a:xfrm>
                    <a:prstGeom prst="rect">
                      <a:avLst/>
                    </a:prstGeom>
                  </pic:spPr>
                </pic:pic>
              </a:graphicData>
            </a:graphic>
          </wp:inline>
        </w:drawing>
      </w:r>
    </w:p>
    <w:p w14:paraId="55D9A01E" w14:textId="0F58F2D5" w:rsidR="004753E8" w:rsidRDefault="006D713F">
      <w:pPr>
        <w:rPr>
          <w:rFonts w:eastAsia="Times New Roman" w:cstheme="majorHAnsi"/>
          <w:color w:val="000000" w:themeColor="text1"/>
        </w:rPr>
      </w:pPr>
      <w:r>
        <w:rPr>
          <w:noProof/>
        </w:rPr>
        <w:drawing>
          <wp:inline distT="0" distB="0" distL="0" distR="0" wp14:anchorId="62689777" wp14:editId="24203372">
            <wp:extent cx="5943600" cy="8432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843280"/>
                    </a:xfrm>
                    <a:prstGeom prst="rect">
                      <a:avLst/>
                    </a:prstGeom>
                  </pic:spPr>
                </pic:pic>
              </a:graphicData>
            </a:graphic>
          </wp:inline>
        </w:drawing>
      </w:r>
    </w:p>
    <w:p w14:paraId="18053C6A" w14:textId="7C1AF19F" w:rsidR="006D713F" w:rsidRDefault="006D713F">
      <w:pPr>
        <w:rPr>
          <w:rFonts w:eastAsia="Times New Roman" w:cstheme="majorHAnsi"/>
          <w:color w:val="000000" w:themeColor="text1"/>
        </w:rPr>
      </w:pPr>
      <w:r>
        <w:rPr>
          <w:noProof/>
        </w:rPr>
        <w:drawing>
          <wp:inline distT="0" distB="0" distL="0" distR="0" wp14:anchorId="6891FF5F" wp14:editId="22748872">
            <wp:extent cx="5943600" cy="164655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646555"/>
                    </a:xfrm>
                    <a:prstGeom prst="rect">
                      <a:avLst/>
                    </a:prstGeom>
                  </pic:spPr>
                </pic:pic>
              </a:graphicData>
            </a:graphic>
          </wp:inline>
        </w:drawing>
      </w:r>
    </w:p>
    <w:p w14:paraId="30B44AA3" w14:textId="560A54F8" w:rsidR="006D713F" w:rsidRDefault="006D713F">
      <w:pPr>
        <w:rPr>
          <w:rFonts w:eastAsia="Times New Roman" w:cstheme="majorHAnsi"/>
          <w:color w:val="000000" w:themeColor="text1"/>
        </w:rPr>
      </w:pPr>
      <w:r>
        <w:rPr>
          <w:noProof/>
        </w:rPr>
        <w:lastRenderedPageBreak/>
        <w:drawing>
          <wp:inline distT="0" distB="0" distL="0" distR="0" wp14:anchorId="26A1A093" wp14:editId="4FF65BE0">
            <wp:extent cx="5943600" cy="15544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54480"/>
                    </a:xfrm>
                    <a:prstGeom prst="rect">
                      <a:avLst/>
                    </a:prstGeom>
                  </pic:spPr>
                </pic:pic>
              </a:graphicData>
            </a:graphic>
          </wp:inline>
        </w:drawing>
      </w:r>
    </w:p>
    <w:p w14:paraId="656A97F7" w14:textId="77B3214B" w:rsidR="006D713F" w:rsidRDefault="00432792">
      <w:pPr>
        <w:rPr>
          <w:rFonts w:eastAsia="Times New Roman" w:cstheme="majorHAnsi"/>
          <w:color w:val="000000" w:themeColor="text1"/>
        </w:rPr>
      </w:pPr>
      <w:r>
        <w:rPr>
          <w:noProof/>
        </w:rPr>
        <w:drawing>
          <wp:inline distT="0" distB="0" distL="0" distR="0" wp14:anchorId="4BF76570" wp14:editId="72BA447F">
            <wp:extent cx="5943600" cy="1949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949450"/>
                    </a:xfrm>
                    <a:prstGeom prst="rect">
                      <a:avLst/>
                    </a:prstGeom>
                  </pic:spPr>
                </pic:pic>
              </a:graphicData>
            </a:graphic>
          </wp:inline>
        </w:drawing>
      </w:r>
    </w:p>
    <w:p w14:paraId="2E1123BF" w14:textId="1F84232E" w:rsidR="00432792" w:rsidRDefault="00432792">
      <w:pPr>
        <w:rPr>
          <w:rFonts w:eastAsia="Times New Roman" w:cstheme="majorHAnsi"/>
          <w:color w:val="000000" w:themeColor="text1"/>
        </w:rPr>
      </w:pPr>
      <w:r>
        <w:rPr>
          <w:noProof/>
        </w:rPr>
        <w:drawing>
          <wp:inline distT="0" distB="0" distL="0" distR="0" wp14:anchorId="05DD7C0C" wp14:editId="3AD6AAD1">
            <wp:extent cx="5943600" cy="14465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446530"/>
                    </a:xfrm>
                    <a:prstGeom prst="rect">
                      <a:avLst/>
                    </a:prstGeom>
                  </pic:spPr>
                </pic:pic>
              </a:graphicData>
            </a:graphic>
          </wp:inline>
        </w:drawing>
      </w:r>
    </w:p>
    <w:p w14:paraId="2B465E8C" w14:textId="7A9C27A8" w:rsidR="00EC4B71" w:rsidRDefault="00EC4B71">
      <w:pPr>
        <w:rPr>
          <w:rFonts w:eastAsia="Times New Roman" w:cstheme="majorHAnsi"/>
          <w:color w:val="000000" w:themeColor="text1"/>
        </w:rPr>
      </w:pPr>
      <w:r>
        <w:rPr>
          <w:noProof/>
        </w:rPr>
        <w:drawing>
          <wp:inline distT="0" distB="0" distL="0" distR="0" wp14:anchorId="53AA52D6" wp14:editId="63763951">
            <wp:extent cx="5943600" cy="18262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826260"/>
                    </a:xfrm>
                    <a:prstGeom prst="rect">
                      <a:avLst/>
                    </a:prstGeom>
                  </pic:spPr>
                </pic:pic>
              </a:graphicData>
            </a:graphic>
          </wp:inline>
        </w:drawing>
      </w:r>
    </w:p>
    <w:p w14:paraId="5DA299C0" w14:textId="77777777" w:rsidR="00EC4B71" w:rsidRDefault="00EC4B71" w:rsidP="009D37C7">
      <w:pPr>
        <w:jc w:val="both"/>
        <w:rPr>
          <w:rFonts w:eastAsia="Times New Roman" w:cstheme="majorHAnsi"/>
          <w:color w:val="000000" w:themeColor="text1"/>
        </w:rPr>
      </w:pPr>
      <w:r>
        <w:rPr>
          <w:rFonts w:eastAsia="Times New Roman" w:cstheme="majorHAnsi"/>
          <w:color w:val="000000" w:themeColor="text1"/>
        </w:rPr>
        <w:br w:type="page"/>
      </w:r>
    </w:p>
    <w:p w14:paraId="03532A18" w14:textId="7D7E9157" w:rsidR="0056227E" w:rsidRDefault="0056227E" w:rsidP="008D15FD">
      <w:pPr>
        <w:pStyle w:val="Heading2"/>
        <w:numPr>
          <w:ilvl w:val="0"/>
          <w:numId w:val="2"/>
        </w:numPr>
        <w:spacing w:line="240" w:lineRule="auto"/>
        <w:jc w:val="both"/>
        <w:rPr>
          <w:rFonts w:eastAsia="Times New Roman"/>
          <w:color w:val="000000" w:themeColor="text1"/>
          <w:sz w:val="22"/>
          <w:szCs w:val="22"/>
        </w:rPr>
      </w:pPr>
      <w:bookmarkStart w:id="136" w:name="_Toc511953991"/>
      <w:bookmarkStart w:id="137" w:name="_Toc512478106"/>
      <w:ins w:id="138" w:author="Sherine Jane Coronel" w:date="2018-04-16T14:18:00Z">
        <w:r w:rsidRPr="185233E1">
          <w:rPr>
            <w:rFonts w:eastAsia="Times New Roman"/>
            <w:color w:val="000000" w:themeColor="text1"/>
            <w:sz w:val="22"/>
            <w:szCs w:val="22"/>
          </w:rPr>
          <w:lastRenderedPageBreak/>
          <w:t>Screenshots per module</w:t>
        </w:r>
      </w:ins>
      <w:bookmarkEnd w:id="134"/>
      <w:bookmarkEnd w:id="135"/>
      <w:bookmarkEnd w:id="136"/>
      <w:bookmarkEnd w:id="137"/>
    </w:p>
    <w:p w14:paraId="7B9AA8DE" w14:textId="46541752" w:rsidR="009D37C7" w:rsidRDefault="009D37C7" w:rsidP="001E4CAD">
      <w:pPr>
        <w:ind w:left="720"/>
        <w:jc w:val="both"/>
      </w:pPr>
      <w:r>
        <w:t xml:space="preserve">This system is composed of 3 major modules, namely </w:t>
      </w:r>
      <w:r w:rsidRPr="00A656E9">
        <w:rPr>
          <w:i/>
        </w:rPr>
        <w:t>User Management</w:t>
      </w:r>
      <w:r>
        <w:t xml:space="preserve">, </w:t>
      </w:r>
      <w:r w:rsidRPr="00A656E9">
        <w:rPr>
          <w:i/>
        </w:rPr>
        <w:t>Procurement</w:t>
      </w:r>
      <w:r>
        <w:t xml:space="preserve">, and </w:t>
      </w:r>
      <w:r w:rsidRPr="00A656E9">
        <w:rPr>
          <w:i/>
        </w:rPr>
        <w:t>Transport</w:t>
      </w:r>
      <w:r>
        <w:t xml:space="preserve">. For the User Management, it basically handles the different users that the system caters to: Regional Admin, Provincial Admin, City-Municipal Admin, and the External Users (which consists of the 12 different cluster groups of the NDRRMC). The Procurement Module the records needed to acquire resources. This module revolves around the Suppliers, Resources (which are divided into two categories; Supplies which are easily exhausted, and the Equipment, which lasts long as compared to supplies.), and the Requests of the </w:t>
      </w:r>
      <w:proofErr w:type="gramStart"/>
      <w:r>
        <w:t>aforementioned resources</w:t>
      </w:r>
      <w:proofErr w:type="gramEnd"/>
      <w:r>
        <w:t xml:space="preserve">. Lastly, the Transport module which handles the delivery of items from one point to another, this tackles the records of Vehicles and the </w:t>
      </w:r>
      <w:r w:rsidR="00182616">
        <w:t>Locations.</w:t>
      </w:r>
    </w:p>
    <w:p w14:paraId="39AD3F16" w14:textId="7F4C1206" w:rsidR="00182616" w:rsidRDefault="00182616" w:rsidP="00A727FB">
      <w:pPr>
        <w:ind w:left="720"/>
        <w:jc w:val="both"/>
      </w:pPr>
      <w:bookmarkStart w:id="139" w:name="_Hlk512448326"/>
      <w:r>
        <w:t xml:space="preserve">For the </w:t>
      </w:r>
      <w:r w:rsidRPr="000B3285">
        <w:rPr>
          <w:b/>
        </w:rPr>
        <w:t>User Management</w:t>
      </w:r>
      <w:r>
        <w:t>, we have the following procedures:</w:t>
      </w:r>
    </w:p>
    <w:bookmarkEnd w:id="139"/>
    <w:p w14:paraId="1D3B1FAC" w14:textId="0830FBE5" w:rsidR="00182616" w:rsidRDefault="00182616" w:rsidP="00A727FB">
      <w:pPr>
        <w:pStyle w:val="ListParagraph"/>
        <w:numPr>
          <w:ilvl w:val="0"/>
          <w:numId w:val="13"/>
        </w:numPr>
        <w:ind w:left="1800"/>
        <w:jc w:val="both"/>
      </w:pPr>
      <w:r>
        <w:t>Signing up of Users</w:t>
      </w:r>
    </w:p>
    <w:p w14:paraId="5A3C279A" w14:textId="7584CD87" w:rsidR="00182616" w:rsidRDefault="00182616" w:rsidP="00A727FB">
      <w:pPr>
        <w:ind w:left="1440"/>
        <w:jc w:val="both"/>
      </w:pPr>
      <w:r>
        <w:rPr>
          <w:noProof/>
        </w:rPr>
        <w:drawing>
          <wp:inline distT="0" distB="0" distL="0" distR="0" wp14:anchorId="6A6B4617" wp14:editId="60ACCB73">
            <wp:extent cx="4909121" cy="2450889"/>
            <wp:effectExtent l="0" t="0" r="635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19566" cy="2456104"/>
                    </a:xfrm>
                    <a:prstGeom prst="rect">
                      <a:avLst/>
                    </a:prstGeom>
                  </pic:spPr>
                </pic:pic>
              </a:graphicData>
            </a:graphic>
          </wp:inline>
        </w:drawing>
      </w:r>
    </w:p>
    <w:p w14:paraId="02CDA916" w14:textId="6CE4EF96" w:rsidR="00182616" w:rsidRDefault="00182616" w:rsidP="00A727FB">
      <w:pPr>
        <w:pStyle w:val="ListParagraph"/>
        <w:numPr>
          <w:ilvl w:val="0"/>
          <w:numId w:val="13"/>
        </w:numPr>
        <w:ind w:left="1800"/>
        <w:jc w:val="both"/>
      </w:pPr>
      <w:r>
        <w:t>Logging in of the User</w:t>
      </w:r>
    </w:p>
    <w:p w14:paraId="25C82FA6" w14:textId="4F43CBF6" w:rsidR="00182616" w:rsidRDefault="00182616" w:rsidP="00A727FB">
      <w:pPr>
        <w:ind w:left="1440"/>
        <w:jc w:val="both"/>
      </w:pPr>
      <w:r>
        <w:rPr>
          <w:noProof/>
        </w:rPr>
        <w:drawing>
          <wp:inline distT="0" distB="0" distL="0" distR="0" wp14:anchorId="6BD03343" wp14:editId="2990A0C1">
            <wp:extent cx="4910400" cy="2454151"/>
            <wp:effectExtent l="0" t="0" r="508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10400" cy="2454151"/>
                    </a:xfrm>
                    <a:prstGeom prst="rect">
                      <a:avLst/>
                    </a:prstGeom>
                  </pic:spPr>
                </pic:pic>
              </a:graphicData>
            </a:graphic>
          </wp:inline>
        </w:drawing>
      </w:r>
    </w:p>
    <w:p w14:paraId="76F48F3B" w14:textId="1A558C2D" w:rsidR="00182616" w:rsidRDefault="00182616" w:rsidP="00A727FB">
      <w:pPr>
        <w:pStyle w:val="ListParagraph"/>
        <w:numPr>
          <w:ilvl w:val="0"/>
          <w:numId w:val="13"/>
        </w:numPr>
        <w:ind w:left="1800"/>
        <w:jc w:val="both"/>
      </w:pPr>
      <w:r>
        <w:t>Viewing of the Users</w:t>
      </w:r>
    </w:p>
    <w:p w14:paraId="5EEF643A" w14:textId="1A6394A3" w:rsidR="00182616" w:rsidRDefault="00182616" w:rsidP="00A727FB">
      <w:pPr>
        <w:ind w:left="1440"/>
        <w:jc w:val="both"/>
      </w:pPr>
      <w:r>
        <w:rPr>
          <w:noProof/>
        </w:rPr>
        <w:lastRenderedPageBreak/>
        <w:drawing>
          <wp:inline distT="0" distB="0" distL="0" distR="0" wp14:anchorId="6171643D" wp14:editId="6A3B6C17">
            <wp:extent cx="4910400" cy="2454151"/>
            <wp:effectExtent l="0" t="0" r="5080" b="3810"/>
            <wp:docPr id="807057216" name="Picture 80705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10400" cy="2454151"/>
                    </a:xfrm>
                    <a:prstGeom prst="rect">
                      <a:avLst/>
                    </a:prstGeom>
                  </pic:spPr>
                </pic:pic>
              </a:graphicData>
            </a:graphic>
          </wp:inline>
        </w:drawing>
      </w:r>
    </w:p>
    <w:p w14:paraId="794A00C9" w14:textId="45B67009" w:rsidR="00182616" w:rsidRDefault="00182616" w:rsidP="00A727FB">
      <w:pPr>
        <w:ind w:left="1440"/>
        <w:jc w:val="both"/>
      </w:pPr>
      <w:r>
        <w:rPr>
          <w:noProof/>
        </w:rPr>
        <w:drawing>
          <wp:inline distT="0" distB="0" distL="0" distR="0" wp14:anchorId="5230F5A4" wp14:editId="19DA09A4">
            <wp:extent cx="4910400" cy="2448905"/>
            <wp:effectExtent l="0" t="0" r="5080" b="8890"/>
            <wp:docPr id="807057217" name="Picture 80705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10400" cy="2448905"/>
                    </a:xfrm>
                    <a:prstGeom prst="rect">
                      <a:avLst/>
                    </a:prstGeom>
                  </pic:spPr>
                </pic:pic>
              </a:graphicData>
            </a:graphic>
          </wp:inline>
        </w:drawing>
      </w:r>
    </w:p>
    <w:p w14:paraId="02F4E2AA" w14:textId="51C68D77" w:rsidR="00182616" w:rsidRDefault="00182616" w:rsidP="00A727FB">
      <w:pPr>
        <w:pStyle w:val="ListParagraph"/>
        <w:numPr>
          <w:ilvl w:val="0"/>
          <w:numId w:val="13"/>
        </w:numPr>
        <w:ind w:left="1800"/>
        <w:jc w:val="both"/>
      </w:pPr>
      <w:r>
        <w:t>Updating the User</w:t>
      </w:r>
    </w:p>
    <w:p w14:paraId="17703970" w14:textId="77B06437" w:rsidR="000B3285" w:rsidRDefault="00182616" w:rsidP="00A727FB">
      <w:pPr>
        <w:ind w:left="1440"/>
        <w:jc w:val="both"/>
      </w:pPr>
      <w:r>
        <w:rPr>
          <w:noProof/>
        </w:rPr>
        <w:drawing>
          <wp:inline distT="0" distB="0" distL="0" distR="0" wp14:anchorId="447AF42E" wp14:editId="1157713F">
            <wp:extent cx="4910400" cy="2431068"/>
            <wp:effectExtent l="0" t="0" r="5080" b="7620"/>
            <wp:docPr id="807057219" name="Picture 80705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10400" cy="2431068"/>
                    </a:xfrm>
                    <a:prstGeom prst="rect">
                      <a:avLst/>
                    </a:prstGeom>
                  </pic:spPr>
                </pic:pic>
              </a:graphicData>
            </a:graphic>
          </wp:inline>
        </w:drawing>
      </w:r>
    </w:p>
    <w:p w14:paraId="3FDADDB3" w14:textId="77777777" w:rsidR="000B3285" w:rsidRDefault="000B3285" w:rsidP="00A727FB">
      <w:pPr>
        <w:ind w:left="720"/>
        <w:jc w:val="both"/>
      </w:pPr>
    </w:p>
    <w:p w14:paraId="33A8E818" w14:textId="2BC82E95" w:rsidR="00182616" w:rsidRDefault="000B3285" w:rsidP="00A727FB">
      <w:pPr>
        <w:ind w:left="720"/>
        <w:jc w:val="both"/>
      </w:pPr>
      <w:r>
        <w:lastRenderedPageBreak/>
        <w:t xml:space="preserve">For the </w:t>
      </w:r>
      <w:r>
        <w:rPr>
          <w:b/>
        </w:rPr>
        <w:t>Procurement Module</w:t>
      </w:r>
      <w:r>
        <w:t>, we have the following procedures</w:t>
      </w:r>
    </w:p>
    <w:p w14:paraId="429D4F23" w14:textId="77777777" w:rsidR="000B3285" w:rsidRDefault="000B3285" w:rsidP="00A727FB">
      <w:pPr>
        <w:pStyle w:val="ListParagraph"/>
        <w:numPr>
          <w:ilvl w:val="0"/>
          <w:numId w:val="14"/>
        </w:numPr>
        <w:ind w:left="1800"/>
        <w:jc w:val="both"/>
      </w:pPr>
      <w:r>
        <w:t>Creating of Suppliers</w:t>
      </w:r>
    </w:p>
    <w:p w14:paraId="5503EED7" w14:textId="77777777" w:rsidR="000B3285" w:rsidRDefault="000B3285" w:rsidP="00A727FB">
      <w:pPr>
        <w:ind w:left="1440"/>
        <w:jc w:val="both"/>
      </w:pPr>
      <w:r>
        <w:rPr>
          <w:noProof/>
        </w:rPr>
        <w:drawing>
          <wp:inline distT="0" distB="0" distL="0" distR="0" wp14:anchorId="41F51EB8" wp14:editId="1176FA1F">
            <wp:extent cx="4910400" cy="2451528"/>
            <wp:effectExtent l="0" t="0" r="5080" b="6350"/>
            <wp:docPr id="807057224" name="Picture 80705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10400" cy="2451528"/>
                    </a:xfrm>
                    <a:prstGeom prst="rect">
                      <a:avLst/>
                    </a:prstGeom>
                  </pic:spPr>
                </pic:pic>
              </a:graphicData>
            </a:graphic>
          </wp:inline>
        </w:drawing>
      </w:r>
    </w:p>
    <w:p w14:paraId="3F45B396" w14:textId="1E065BE8" w:rsidR="00AD7AE6" w:rsidRDefault="00AD7AE6" w:rsidP="00A727FB">
      <w:pPr>
        <w:pStyle w:val="ListParagraph"/>
        <w:numPr>
          <w:ilvl w:val="0"/>
          <w:numId w:val="14"/>
        </w:numPr>
        <w:ind w:left="1800"/>
        <w:jc w:val="both"/>
      </w:pPr>
      <w:r>
        <w:t>Viewing Suppliers</w:t>
      </w:r>
    </w:p>
    <w:p w14:paraId="654C000B" w14:textId="1A75F3B7" w:rsidR="00AD7AE6" w:rsidRDefault="00AD7AE6" w:rsidP="00A727FB">
      <w:pPr>
        <w:ind w:left="1440"/>
        <w:jc w:val="both"/>
      </w:pPr>
      <w:r>
        <w:rPr>
          <w:noProof/>
        </w:rPr>
        <w:drawing>
          <wp:inline distT="0" distB="0" distL="0" distR="0" wp14:anchorId="719267DF" wp14:editId="0EEE1468">
            <wp:extent cx="4910400" cy="2458872"/>
            <wp:effectExtent l="0" t="0" r="5080" b="0"/>
            <wp:docPr id="807057227" name="Picture 80705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10400" cy="2458872"/>
                    </a:xfrm>
                    <a:prstGeom prst="rect">
                      <a:avLst/>
                    </a:prstGeom>
                  </pic:spPr>
                </pic:pic>
              </a:graphicData>
            </a:graphic>
          </wp:inline>
        </w:drawing>
      </w:r>
    </w:p>
    <w:p w14:paraId="3A136B27" w14:textId="111FA0D3" w:rsidR="00AD7AE6" w:rsidRDefault="00AD7AE6" w:rsidP="00A727FB">
      <w:pPr>
        <w:ind w:left="1440"/>
        <w:jc w:val="both"/>
      </w:pPr>
      <w:r>
        <w:rPr>
          <w:noProof/>
        </w:rPr>
        <w:lastRenderedPageBreak/>
        <w:drawing>
          <wp:inline distT="0" distB="0" distL="0" distR="0" wp14:anchorId="05696758" wp14:editId="4A1B9697">
            <wp:extent cx="4910400" cy="2451528"/>
            <wp:effectExtent l="0" t="0" r="5080" b="6350"/>
            <wp:docPr id="807057229" name="Picture 80705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10400" cy="2451528"/>
                    </a:xfrm>
                    <a:prstGeom prst="rect">
                      <a:avLst/>
                    </a:prstGeom>
                  </pic:spPr>
                </pic:pic>
              </a:graphicData>
            </a:graphic>
          </wp:inline>
        </w:drawing>
      </w:r>
    </w:p>
    <w:p w14:paraId="728C36EA" w14:textId="388A590A" w:rsidR="000B3285" w:rsidRDefault="000B3285" w:rsidP="00A727FB">
      <w:pPr>
        <w:pStyle w:val="ListParagraph"/>
        <w:numPr>
          <w:ilvl w:val="0"/>
          <w:numId w:val="14"/>
        </w:numPr>
        <w:ind w:left="1800"/>
        <w:jc w:val="both"/>
      </w:pPr>
      <w:r>
        <w:t>Updating Suppliers</w:t>
      </w:r>
    </w:p>
    <w:p w14:paraId="6FD5904B" w14:textId="4A30EDCA" w:rsidR="00AD7AE6" w:rsidRDefault="00AD7AE6" w:rsidP="00A727FB">
      <w:pPr>
        <w:ind w:left="1440"/>
        <w:jc w:val="both"/>
      </w:pPr>
      <w:r>
        <w:rPr>
          <w:noProof/>
        </w:rPr>
        <w:drawing>
          <wp:inline distT="0" distB="0" distL="0" distR="0" wp14:anchorId="07BE84FA" wp14:editId="1F827BAA">
            <wp:extent cx="4910400" cy="2451528"/>
            <wp:effectExtent l="0" t="0" r="5080" b="6350"/>
            <wp:docPr id="807057226" name="Picture 807057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10400" cy="2451528"/>
                    </a:xfrm>
                    <a:prstGeom prst="rect">
                      <a:avLst/>
                    </a:prstGeom>
                  </pic:spPr>
                </pic:pic>
              </a:graphicData>
            </a:graphic>
          </wp:inline>
        </w:drawing>
      </w:r>
    </w:p>
    <w:p w14:paraId="5964847C" w14:textId="6B5D3A23" w:rsidR="000B3285" w:rsidRDefault="000B3285" w:rsidP="00A727FB">
      <w:pPr>
        <w:pStyle w:val="ListParagraph"/>
        <w:numPr>
          <w:ilvl w:val="0"/>
          <w:numId w:val="14"/>
        </w:numPr>
        <w:ind w:left="1800"/>
        <w:jc w:val="both"/>
      </w:pPr>
      <w:r>
        <w:t>Creating of Resources</w:t>
      </w:r>
    </w:p>
    <w:p w14:paraId="39D132FF" w14:textId="3C6FC527" w:rsidR="000B3285" w:rsidRDefault="000B3285" w:rsidP="00A727FB">
      <w:pPr>
        <w:ind w:left="1440"/>
        <w:jc w:val="both"/>
      </w:pPr>
      <w:r>
        <w:rPr>
          <w:noProof/>
        </w:rPr>
        <w:drawing>
          <wp:inline distT="0" distB="0" distL="0" distR="0" wp14:anchorId="0C71B585" wp14:editId="739DDA2C">
            <wp:extent cx="4910400" cy="2451528"/>
            <wp:effectExtent l="0" t="0" r="5080" b="6350"/>
            <wp:docPr id="807057221" name="Picture 80705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10400" cy="2451528"/>
                    </a:xfrm>
                    <a:prstGeom prst="rect">
                      <a:avLst/>
                    </a:prstGeom>
                  </pic:spPr>
                </pic:pic>
              </a:graphicData>
            </a:graphic>
          </wp:inline>
        </w:drawing>
      </w:r>
    </w:p>
    <w:p w14:paraId="26EB4A34" w14:textId="018401A5" w:rsidR="000B3285" w:rsidRDefault="000B3285" w:rsidP="00A727FB">
      <w:pPr>
        <w:pStyle w:val="ListParagraph"/>
        <w:numPr>
          <w:ilvl w:val="0"/>
          <w:numId w:val="14"/>
        </w:numPr>
        <w:ind w:left="1800"/>
        <w:jc w:val="both"/>
      </w:pPr>
      <w:r>
        <w:lastRenderedPageBreak/>
        <w:t>Viewing of Resources</w:t>
      </w:r>
    </w:p>
    <w:p w14:paraId="39AFE6D1" w14:textId="4112134E" w:rsidR="000B3285" w:rsidRDefault="000B3285" w:rsidP="00A727FB">
      <w:pPr>
        <w:ind w:left="1440"/>
        <w:jc w:val="both"/>
      </w:pPr>
      <w:r>
        <w:rPr>
          <w:noProof/>
        </w:rPr>
        <w:drawing>
          <wp:inline distT="0" distB="0" distL="0" distR="0" wp14:anchorId="388E52E7" wp14:editId="168A7743">
            <wp:extent cx="4910400" cy="2451528"/>
            <wp:effectExtent l="0" t="0" r="5080" b="6350"/>
            <wp:docPr id="807057220" name="Picture 80705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10400" cy="2451528"/>
                    </a:xfrm>
                    <a:prstGeom prst="rect">
                      <a:avLst/>
                    </a:prstGeom>
                  </pic:spPr>
                </pic:pic>
              </a:graphicData>
            </a:graphic>
          </wp:inline>
        </w:drawing>
      </w:r>
    </w:p>
    <w:p w14:paraId="6D7B7BF6" w14:textId="0F0172AC" w:rsidR="000B3285" w:rsidRDefault="000B3285" w:rsidP="00A727FB">
      <w:pPr>
        <w:ind w:left="1440"/>
        <w:jc w:val="both"/>
      </w:pPr>
      <w:r>
        <w:rPr>
          <w:noProof/>
        </w:rPr>
        <w:drawing>
          <wp:inline distT="0" distB="0" distL="0" distR="0" wp14:anchorId="4B48E259" wp14:editId="762CB78B">
            <wp:extent cx="4910400" cy="2448905"/>
            <wp:effectExtent l="0" t="0" r="5080" b="8890"/>
            <wp:docPr id="807057222" name="Picture 80705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10400" cy="2448905"/>
                    </a:xfrm>
                    <a:prstGeom prst="rect">
                      <a:avLst/>
                    </a:prstGeom>
                  </pic:spPr>
                </pic:pic>
              </a:graphicData>
            </a:graphic>
          </wp:inline>
        </w:drawing>
      </w:r>
    </w:p>
    <w:p w14:paraId="4598E54F" w14:textId="2EFCA246" w:rsidR="000B3285" w:rsidRDefault="000B3285" w:rsidP="00A727FB">
      <w:pPr>
        <w:pStyle w:val="ListParagraph"/>
        <w:numPr>
          <w:ilvl w:val="0"/>
          <w:numId w:val="14"/>
        </w:numPr>
        <w:ind w:left="1800"/>
        <w:jc w:val="both"/>
      </w:pPr>
      <w:r>
        <w:t>Updating Resources</w:t>
      </w:r>
    </w:p>
    <w:p w14:paraId="2CEA110D" w14:textId="4E4CDD1D" w:rsidR="000B3285" w:rsidRDefault="000B3285" w:rsidP="00A727FB">
      <w:pPr>
        <w:ind w:left="1440"/>
        <w:jc w:val="both"/>
      </w:pPr>
      <w:r>
        <w:rPr>
          <w:noProof/>
        </w:rPr>
        <w:drawing>
          <wp:inline distT="0" distB="0" distL="0" distR="0" wp14:anchorId="07FAAFB7" wp14:editId="02267741">
            <wp:extent cx="4910400" cy="2454151"/>
            <wp:effectExtent l="0" t="0" r="5080" b="3810"/>
            <wp:docPr id="807057223" name="Picture 80705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10400" cy="2454151"/>
                    </a:xfrm>
                    <a:prstGeom prst="rect">
                      <a:avLst/>
                    </a:prstGeom>
                  </pic:spPr>
                </pic:pic>
              </a:graphicData>
            </a:graphic>
          </wp:inline>
        </w:drawing>
      </w:r>
    </w:p>
    <w:p w14:paraId="75CB8A48" w14:textId="2246730B" w:rsidR="00AD7AE6" w:rsidRDefault="00AD7AE6" w:rsidP="00A727FB">
      <w:pPr>
        <w:pStyle w:val="ListParagraph"/>
        <w:numPr>
          <w:ilvl w:val="0"/>
          <w:numId w:val="14"/>
        </w:numPr>
        <w:ind w:left="1800"/>
        <w:jc w:val="both"/>
      </w:pPr>
      <w:r>
        <w:lastRenderedPageBreak/>
        <w:t>Creating Requests</w:t>
      </w:r>
    </w:p>
    <w:p w14:paraId="03B82CB0" w14:textId="0B76A553" w:rsidR="00AD7AE6" w:rsidRDefault="00AD7AE6" w:rsidP="00A727FB">
      <w:pPr>
        <w:ind w:left="1440"/>
        <w:jc w:val="both"/>
      </w:pPr>
      <w:r>
        <w:rPr>
          <w:noProof/>
        </w:rPr>
        <w:drawing>
          <wp:inline distT="0" distB="0" distL="0" distR="0" wp14:anchorId="7C012E4E" wp14:editId="172F2036">
            <wp:extent cx="4910400" cy="2449954"/>
            <wp:effectExtent l="0" t="0" r="5080" b="7620"/>
            <wp:docPr id="807057230" name="Picture 80705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10400" cy="2449954"/>
                    </a:xfrm>
                    <a:prstGeom prst="rect">
                      <a:avLst/>
                    </a:prstGeom>
                  </pic:spPr>
                </pic:pic>
              </a:graphicData>
            </a:graphic>
          </wp:inline>
        </w:drawing>
      </w:r>
    </w:p>
    <w:p w14:paraId="61B11646" w14:textId="68B9E28E" w:rsidR="00AD7AE6" w:rsidRDefault="00AD7AE6" w:rsidP="00A727FB">
      <w:pPr>
        <w:pStyle w:val="ListParagraph"/>
        <w:numPr>
          <w:ilvl w:val="0"/>
          <w:numId w:val="14"/>
        </w:numPr>
        <w:ind w:left="1800"/>
        <w:jc w:val="both"/>
      </w:pPr>
      <w:r>
        <w:t>Viewing Requests</w:t>
      </w:r>
    </w:p>
    <w:p w14:paraId="40359948" w14:textId="78C777CC" w:rsidR="00AD7AE6" w:rsidRDefault="00AD7AE6" w:rsidP="00A727FB">
      <w:pPr>
        <w:ind w:left="1440"/>
        <w:jc w:val="both"/>
      </w:pPr>
      <w:r>
        <w:rPr>
          <w:noProof/>
        </w:rPr>
        <w:drawing>
          <wp:inline distT="0" distB="0" distL="0" distR="0" wp14:anchorId="174BD436" wp14:editId="6EC00D80">
            <wp:extent cx="4910400" cy="2446282"/>
            <wp:effectExtent l="0" t="0" r="5080" b="0"/>
            <wp:docPr id="807057233" name="Picture 80705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10400" cy="2446282"/>
                    </a:xfrm>
                    <a:prstGeom prst="rect">
                      <a:avLst/>
                    </a:prstGeom>
                  </pic:spPr>
                </pic:pic>
              </a:graphicData>
            </a:graphic>
          </wp:inline>
        </w:drawing>
      </w:r>
    </w:p>
    <w:p w14:paraId="3E354CE2" w14:textId="4E4B1411" w:rsidR="00AD7AE6" w:rsidRDefault="00AD7AE6" w:rsidP="00A727FB">
      <w:pPr>
        <w:ind w:left="1440"/>
        <w:jc w:val="both"/>
      </w:pPr>
      <w:r>
        <w:rPr>
          <w:noProof/>
        </w:rPr>
        <w:drawing>
          <wp:inline distT="0" distB="0" distL="0" distR="0" wp14:anchorId="06C944BB" wp14:editId="4E924B7C">
            <wp:extent cx="4910400" cy="2454151"/>
            <wp:effectExtent l="0" t="0" r="5080" b="3810"/>
            <wp:docPr id="807057232" name="Picture 80705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10400" cy="2454151"/>
                    </a:xfrm>
                    <a:prstGeom prst="rect">
                      <a:avLst/>
                    </a:prstGeom>
                  </pic:spPr>
                </pic:pic>
              </a:graphicData>
            </a:graphic>
          </wp:inline>
        </w:drawing>
      </w:r>
    </w:p>
    <w:p w14:paraId="718A40A3" w14:textId="3210F9DF" w:rsidR="00AD7AE6" w:rsidRDefault="00AD7AE6" w:rsidP="00A727FB">
      <w:pPr>
        <w:pStyle w:val="ListParagraph"/>
        <w:numPr>
          <w:ilvl w:val="0"/>
          <w:numId w:val="14"/>
        </w:numPr>
        <w:ind w:left="1800"/>
        <w:jc w:val="both"/>
      </w:pPr>
      <w:r>
        <w:lastRenderedPageBreak/>
        <w:t>Updating Requests</w:t>
      </w:r>
    </w:p>
    <w:p w14:paraId="314D9D21" w14:textId="5AD370B4" w:rsidR="00AD7AE6" w:rsidRDefault="00AD7AE6" w:rsidP="00A727FB">
      <w:pPr>
        <w:ind w:left="1440"/>
        <w:jc w:val="both"/>
      </w:pPr>
      <w:r>
        <w:rPr>
          <w:noProof/>
        </w:rPr>
        <w:drawing>
          <wp:inline distT="0" distB="0" distL="0" distR="0" wp14:anchorId="58FD0C83" wp14:editId="147D25DA">
            <wp:extent cx="4910400" cy="2454151"/>
            <wp:effectExtent l="0" t="0" r="5080" b="3810"/>
            <wp:docPr id="807057234" name="Picture 80705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10400" cy="2454151"/>
                    </a:xfrm>
                    <a:prstGeom prst="rect">
                      <a:avLst/>
                    </a:prstGeom>
                  </pic:spPr>
                </pic:pic>
              </a:graphicData>
            </a:graphic>
          </wp:inline>
        </w:drawing>
      </w:r>
    </w:p>
    <w:p w14:paraId="7C97839A" w14:textId="2D368CCF" w:rsidR="00AD7AE6" w:rsidRDefault="00AD7AE6" w:rsidP="00A727FB">
      <w:pPr>
        <w:ind w:left="720"/>
        <w:jc w:val="both"/>
      </w:pPr>
      <w:r w:rsidRPr="00AD7AE6">
        <w:t xml:space="preserve">For the </w:t>
      </w:r>
      <w:r>
        <w:rPr>
          <w:b/>
        </w:rPr>
        <w:t>Transport Module</w:t>
      </w:r>
      <w:r w:rsidRPr="00AD7AE6">
        <w:t>, we have the following procedures:</w:t>
      </w:r>
    </w:p>
    <w:p w14:paraId="20C4A610" w14:textId="10990BBF" w:rsidR="00AD7AE6" w:rsidRDefault="00AD7AE6" w:rsidP="00A727FB">
      <w:pPr>
        <w:pStyle w:val="ListParagraph"/>
        <w:numPr>
          <w:ilvl w:val="0"/>
          <w:numId w:val="15"/>
        </w:numPr>
        <w:ind w:left="1800"/>
        <w:jc w:val="both"/>
      </w:pPr>
      <w:r>
        <w:t>Creating Locations</w:t>
      </w:r>
    </w:p>
    <w:p w14:paraId="5A6450D0" w14:textId="262B13EA" w:rsidR="00AD7AE6" w:rsidRDefault="00AD7AE6" w:rsidP="00A727FB">
      <w:pPr>
        <w:ind w:left="1440"/>
        <w:jc w:val="both"/>
      </w:pPr>
      <w:r>
        <w:rPr>
          <w:noProof/>
        </w:rPr>
        <w:drawing>
          <wp:inline distT="0" distB="0" distL="0" distR="0" wp14:anchorId="5DA7B9F1" wp14:editId="3DF84C2F">
            <wp:extent cx="4910400" cy="2448905"/>
            <wp:effectExtent l="0" t="0" r="5080" b="8890"/>
            <wp:docPr id="807057235" name="Picture 80705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10400" cy="2448905"/>
                    </a:xfrm>
                    <a:prstGeom prst="rect">
                      <a:avLst/>
                    </a:prstGeom>
                  </pic:spPr>
                </pic:pic>
              </a:graphicData>
            </a:graphic>
          </wp:inline>
        </w:drawing>
      </w:r>
    </w:p>
    <w:p w14:paraId="60F7C2D8" w14:textId="78992D22" w:rsidR="00AD7AE6" w:rsidRDefault="00AD7AE6" w:rsidP="00A727FB">
      <w:pPr>
        <w:pStyle w:val="ListParagraph"/>
        <w:numPr>
          <w:ilvl w:val="0"/>
          <w:numId w:val="15"/>
        </w:numPr>
        <w:ind w:left="1800"/>
        <w:jc w:val="both"/>
      </w:pPr>
      <w:r>
        <w:t>Viewing Locations</w:t>
      </w:r>
    </w:p>
    <w:p w14:paraId="27656724" w14:textId="49AB67CA" w:rsidR="00AD7AE6" w:rsidRDefault="00AD7AE6" w:rsidP="00A727FB">
      <w:pPr>
        <w:ind w:left="1440"/>
        <w:jc w:val="both"/>
      </w:pPr>
      <w:r>
        <w:rPr>
          <w:noProof/>
        </w:rPr>
        <w:lastRenderedPageBreak/>
        <w:drawing>
          <wp:inline distT="0" distB="0" distL="0" distR="0" wp14:anchorId="0FCCFB2C" wp14:editId="44132D53">
            <wp:extent cx="4910400" cy="2458872"/>
            <wp:effectExtent l="0" t="0" r="5080" b="0"/>
            <wp:docPr id="807057236" name="Picture 80705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10400" cy="2458872"/>
                    </a:xfrm>
                    <a:prstGeom prst="rect">
                      <a:avLst/>
                    </a:prstGeom>
                  </pic:spPr>
                </pic:pic>
              </a:graphicData>
            </a:graphic>
          </wp:inline>
        </w:drawing>
      </w:r>
    </w:p>
    <w:p w14:paraId="4FB993F6" w14:textId="013A7DA0" w:rsidR="00AD7AE6" w:rsidRDefault="00AD7AE6" w:rsidP="00A727FB">
      <w:pPr>
        <w:ind w:left="1440"/>
        <w:jc w:val="both"/>
      </w:pPr>
      <w:r>
        <w:rPr>
          <w:noProof/>
        </w:rPr>
        <w:drawing>
          <wp:inline distT="0" distB="0" distL="0" distR="0" wp14:anchorId="3BF207B1" wp14:editId="448FCFC7">
            <wp:extent cx="4910400" cy="2448905"/>
            <wp:effectExtent l="0" t="0" r="5080" b="8890"/>
            <wp:docPr id="807057237" name="Picture 80705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10400" cy="2448905"/>
                    </a:xfrm>
                    <a:prstGeom prst="rect">
                      <a:avLst/>
                    </a:prstGeom>
                  </pic:spPr>
                </pic:pic>
              </a:graphicData>
            </a:graphic>
          </wp:inline>
        </w:drawing>
      </w:r>
    </w:p>
    <w:p w14:paraId="7C636E23" w14:textId="7B83547A" w:rsidR="00AD7AE6" w:rsidRDefault="00AD7AE6" w:rsidP="00A727FB">
      <w:pPr>
        <w:pStyle w:val="ListParagraph"/>
        <w:numPr>
          <w:ilvl w:val="0"/>
          <w:numId w:val="15"/>
        </w:numPr>
        <w:ind w:left="1800"/>
        <w:jc w:val="both"/>
      </w:pPr>
      <w:r>
        <w:t>Updating Locations</w:t>
      </w:r>
    </w:p>
    <w:p w14:paraId="784CC40E" w14:textId="0A528A78" w:rsidR="00AD7AE6" w:rsidRDefault="00AD7AE6" w:rsidP="00A727FB">
      <w:pPr>
        <w:ind w:left="1440"/>
        <w:jc w:val="both"/>
      </w:pPr>
      <w:r>
        <w:rPr>
          <w:noProof/>
        </w:rPr>
        <w:drawing>
          <wp:inline distT="0" distB="0" distL="0" distR="0" wp14:anchorId="1B96DC03" wp14:editId="7654F7F1">
            <wp:extent cx="4910400" cy="2458872"/>
            <wp:effectExtent l="0" t="0" r="5080" b="0"/>
            <wp:docPr id="807057239" name="Picture 80705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10400" cy="2458872"/>
                    </a:xfrm>
                    <a:prstGeom prst="rect">
                      <a:avLst/>
                    </a:prstGeom>
                  </pic:spPr>
                </pic:pic>
              </a:graphicData>
            </a:graphic>
          </wp:inline>
        </w:drawing>
      </w:r>
    </w:p>
    <w:p w14:paraId="3F8054C9" w14:textId="683F65B7" w:rsidR="00AD7AE6" w:rsidRDefault="00AD7AE6" w:rsidP="00A727FB">
      <w:pPr>
        <w:pStyle w:val="ListParagraph"/>
        <w:numPr>
          <w:ilvl w:val="0"/>
          <w:numId w:val="15"/>
        </w:numPr>
        <w:ind w:left="1800"/>
        <w:jc w:val="both"/>
      </w:pPr>
      <w:r>
        <w:t>Creating Vehicles</w:t>
      </w:r>
    </w:p>
    <w:p w14:paraId="632E0315" w14:textId="341CFA7C" w:rsidR="00AD7AE6" w:rsidRDefault="00AD7AE6" w:rsidP="00A727FB">
      <w:pPr>
        <w:ind w:left="1440"/>
        <w:jc w:val="both"/>
      </w:pPr>
      <w:r>
        <w:rPr>
          <w:noProof/>
        </w:rPr>
        <w:lastRenderedPageBreak/>
        <w:drawing>
          <wp:inline distT="0" distB="0" distL="0" distR="0" wp14:anchorId="56C2460E" wp14:editId="0EC957A5">
            <wp:extent cx="4910400" cy="2454151"/>
            <wp:effectExtent l="0" t="0" r="5080" b="3810"/>
            <wp:docPr id="807057240" name="Picture 807057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10400" cy="2454151"/>
                    </a:xfrm>
                    <a:prstGeom prst="rect">
                      <a:avLst/>
                    </a:prstGeom>
                  </pic:spPr>
                </pic:pic>
              </a:graphicData>
            </a:graphic>
          </wp:inline>
        </w:drawing>
      </w:r>
    </w:p>
    <w:p w14:paraId="034D5316" w14:textId="0C5B46A9" w:rsidR="00AD7AE6" w:rsidRDefault="00AD7AE6" w:rsidP="00A727FB">
      <w:pPr>
        <w:pStyle w:val="ListParagraph"/>
        <w:numPr>
          <w:ilvl w:val="0"/>
          <w:numId w:val="15"/>
        </w:numPr>
        <w:ind w:left="1800"/>
        <w:jc w:val="both"/>
      </w:pPr>
      <w:r>
        <w:t>Viewing Vehicles</w:t>
      </w:r>
    </w:p>
    <w:p w14:paraId="24B28595" w14:textId="6FC804B9" w:rsidR="00AD7AE6" w:rsidRDefault="00AD7AE6" w:rsidP="00A727FB">
      <w:pPr>
        <w:ind w:left="1440"/>
        <w:jc w:val="both"/>
      </w:pPr>
      <w:r>
        <w:rPr>
          <w:noProof/>
        </w:rPr>
        <w:drawing>
          <wp:inline distT="0" distB="0" distL="0" distR="0" wp14:anchorId="3CF14AE0" wp14:editId="7EB878C3">
            <wp:extent cx="4910400" cy="2458872"/>
            <wp:effectExtent l="0" t="0" r="5080" b="0"/>
            <wp:docPr id="807057241" name="Picture 80705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10400" cy="2458872"/>
                    </a:xfrm>
                    <a:prstGeom prst="rect">
                      <a:avLst/>
                    </a:prstGeom>
                  </pic:spPr>
                </pic:pic>
              </a:graphicData>
            </a:graphic>
          </wp:inline>
        </w:drawing>
      </w:r>
    </w:p>
    <w:p w14:paraId="676A2923" w14:textId="6A067A8F" w:rsidR="00AD7AE6" w:rsidRDefault="00AD7AE6" w:rsidP="00A727FB">
      <w:pPr>
        <w:ind w:left="1440"/>
        <w:jc w:val="both"/>
      </w:pPr>
      <w:r>
        <w:rPr>
          <w:noProof/>
        </w:rPr>
        <w:drawing>
          <wp:inline distT="0" distB="0" distL="0" distR="0" wp14:anchorId="1598B883" wp14:editId="14AE60A4">
            <wp:extent cx="4910400" cy="2463069"/>
            <wp:effectExtent l="0" t="0" r="5080" b="0"/>
            <wp:docPr id="807057242" name="Picture 807057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10400" cy="2463069"/>
                    </a:xfrm>
                    <a:prstGeom prst="rect">
                      <a:avLst/>
                    </a:prstGeom>
                  </pic:spPr>
                </pic:pic>
              </a:graphicData>
            </a:graphic>
          </wp:inline>
        </w:drawing>
      </w:r>
    </w:p>
    <w:p w14:paraId="486587F4" w14:textId="31B9BEA8" w:rsidR="00AD7AE6" w:rsidRDefault="00AD7AE6" w:rsidP="00A727FB">
      <w:pPr>
        <w:pStyle w:val="ListParagraph"/>
        <w:numPr>
          <w:ilvl w:val="0"/>
          <w:numId w:val="15"/>
        </w:numPr>
        <w:ind w:left="1800"/>
        <w:jc w:val="both"/>
      </w:pPr>
      <w:r>
        <w:t>Updating Vehicles</w:t>
      </w:r>
    </w:p>
    <w:p w14:paraId="3DD3F5B8" w14:textId="39E1A4CF" w:rsidR="00AD7AE6" w:rsidRDefault="00AD7AE6" w:rsidP="00A727FB">
      <w:pPr>
        <w:ind w:left="1440"/>
        <w:jc w:val="both"/>
      </w:pPr>
      <w:r>
        <w:rPr>
          <w:noProof/>
        </w:rPr>
        <w:lastRenderedPageBreak/>
        <w:drawing>
          <wp:inline distT="0" distB="0" distL="0" distR="0" wp14:anchorId="340DF13E" wp14:editId="05BADD5E">
            <wp:extent cx="4910400" cy="2458872"/>
            <wp:effectExtent l="0" t="0" r="5080" b="0"/>
            <wp:docPr id="807057243" name="Picture 80705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10400" cy="2458872"/>
                    </a:xfrm>
                    <a:prstGeom prst="rect">
                      <a:avLst/>
                    </a:prstGeom>
                  </pic:spPr>
                </pic:pic>
              </a:graphicData>
            </a:graphic>
          </wp:inline>
        </w:drawing>
      </w:r>
    </w:p>
    <w:p w14:paraId="207C5B37" w14:textId="73D90BC2" w:rsidR="001911EC" w:rsidRDefault="001911EC" w:rsidP="00A727FB">
      <w:pPr>
        <w:ind w:left="1080"/>
        <w:jc w:val="both"/>
      </w:pPr>
      <w:r>
        <w:t xml:space="preserve">This system is also capable of creating SQL Reports through the </w:t>
      </w:r>
      <w:proofErr w:type="spellStart"/>
      <w:r>
        <w:t>Reportico</w:t>
      </w:r>
      <w:proofErr w:type="spellEnd"/>
      <w:r>
        <w:t xml:space="preserve"> Module</w:t>
      </w:r>
    </w:p>
    <w:p w14:paraId="68A51666" w14:textId="2EABEB57" w:rsidR="001911EC" w:rsidRDefault="001911EC" w:rsidP="00A727FB">
      <w:pPr>
        <w:ind w:left="1080"/>
        <w:jc w:val="both"/>
      </w:pPr>
      <w:r>
        <w:rPr>
          <w:noProof/>
        </w:rPr>
        <w:drawing>
          <wp:inline distT="0" distB="0" distL="0" distR="0" wp14:anchorId="2CCF1E49" wp14:editId="7884202F">
            <wp:extent cx="4910400" cy="2456249"/>
            <wp:effectExtent l="0" t="0" r="5080" b="1270"/>
            <wp:docPr id="807057244" name="Picture 80705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10400" cy="2456249"/>
                    </a:xfrm>
                    <a:prstGeom prst="rect">
                      <a:avLst/>
                    </a:prstGeom>
                  </pic:spPr>
                </pic:pic>
              </a:graphicData>
            </a:graphic>
          </wp:inline>
        </w:drawing>
      </w:r>
    </w:p>
    <w:p w14:paraId="14704585" w14:textId="7B045AC9" w:rsidR="001911EC" w:rsidRDefault="001911EC" w:rsidP="00A727FB">
      <w:pPr>
        <w:ind w:left="1080"/>
        <w:jc w:val="both"/>
      </w:pPr>
      <w:r>
        <w:rPr>
          <w:noProof/>
        </w:rPr>
        <w:drawing>
          <wp:inline distT="0" distB="0" distL="0" distR="0" wp14:anchorId="7524E2E7" wp14:editId="6F5BBCB1">
            <wp:extent cx="4910400" cy="2446282"/>
            <wp:effectExtent l="0" t="0" r="5080" b="0"/>
            <wp:docPr id="807057245" name="Picture 807057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10400" cy="2446282"/>
                    </a:xfrm>
                    <a:prstGeom prst="rect">
                      <a:avLst/>
                    </a:prstGeom>
                  </pic:spPr>
                </pic:pic>
              </a:graphicData>
            </a:graphic>
          </wp:inline>
        </w:drawing>
      </w:r>
    </w:p>
    <w:p w14:paraId="2EA653A1" w14:textId="409F4106" w:rsidR="003E634D" w:rsidRPr="00F376ED" w:rsidRDefault="00B77FF0" w:rsidP="00F376ED">
      <w:pPr>
        <w:rPr>
          <w:ins w:id="140" w:author="Sherine Jane Coronel" w:date="2018-04-16T14:18:00Z"/>
        </w:rPr>
      </w:pPr>
      <w:r>
        <w:br w:type="page"/>
      </w:r>
    </w:p>
    <w:p w14:paraId="06022308" w14:textId="43550220" w:rsidR="003F5622" w:rsidRPr="00DE4274" w:rsidRDefault="0056227E" w:rsidP="00AE3875">
      <w:pPr>
        <w:pStyle w:val="Heading1"/>
        <w:rPr>
          <w:rFonts w:asciiTheme="majorHAnsi" w:eastAsia="Times New Roman" w:hAnsiTheme="majorHAnsi" w:cstheme="majorHAnsi"/>
          <w:sz w:val="24"/>
          <w:szCs w:val="24"/>
        </w:rPr>
      </w:pPr>
      <w:bookmarkStart w:id="141" w:name="_Toc511953992"/>
      <w:bookmarkStart w:id="142" w:name="_Toc512478107"/>
      <w:ins w:id="143" w:author="Sherine Jane Coronel" w:date="2018-04-16T14:18:00Z">
        <w:r w:rsidRPr="00DE4274">
          <w:rPr>
            <w:rFonts w:asciiTheme="majorHAnsi" w:eastAsia="Times New Roman" w:hAnsiTheme="majorHAnsi" w:cstheme="majorHAnsi"/>
            <w:sz w:val="24"/>
            <w:szCs w:val="24"/>
          </w:rPr>
          <w:lastRenderedPageBreak/>
          <w:t>SOURCE CODE LISTINGS</w:t>
        </w:r>
      </w:ins>
      <w:bookmarkEnd w:id="141"/>
      <w:bookmarkEnd w:id="142"/>
    </w:p>
    <w:p w14:paraId="0728A255" w14:textId="1C1E430D" w:rsidR="00AE3875" w:rsidRPr="00BD30F8" w:rsidRDefault="00AE3875" w:rsidP="00BD30F8">
      <w:pPr>
        <w:pStyle w:val="ListParagraph"/>
        <w:numPr>
          <w:ilvl w:val="0"/>
          <w:numId w:val="16"/>
        </w:numPr>
        <w:rPr>
          <w:rFonts w:cstheme="majorHAnsi"/>
          <w:noProof/>
        </w:rPr>
      </w:pPr>
      <w:r w:rsidRPr="00BD30F8">
        <w:rPr>
          <w:rFonts w:cstheme="majorHAnsi"/>
          <w:noProof/>
        </w:rPr>
        <w:t>This code checks the credentials of the user for it to be authenticated to log-in to the system.</w:t>
      </w:r>
      <w:r w:rsidR="00F33FF8" w:rsidRPr="00BD30F8">
        <w:rPr>
          <w:rFonts w:cstheme="majorHAnsi"/>
          <w:noProof/>
        </w:rPr>
        <w:br/>
      </w:r>
      <w:r w:rsidR="00D72A7A" w:rsidRPr="00DE4274">
        <w:rPr>
          <w:noProof/>
        </w:rPr>
        <w:drawing>
          <wp:inline distT="0" distB="0" distL="0" distR="0" wp14:anchorId="12A91A76" wp14:editId="61CABE60">
            <wp:extent cx="3390265" cy="2194560"/>
            <wp:effectExtent l="0" t="0" r="635" b="0"/>
            <wp:docPr id="17849961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7">
                      <a:extLst>
                        <a:ext uri="{28A0092B-C50C-407E-A947-70E740481C1C}">
                          <a14:useLocalDpi xmlns:a14="http://schemas.microsoft.com/office/drawing/2010/main" val="0"/>
                        </a:ext>
                      </a:extLst>
                    </a:blip>
                    <a:stretch>
                      <a:fillRect/>
                    </a:stretch>
                  </pic:blipFill>
                  <pic:spPr>
                    <a:xfrm>
                      <a:off x="0" y="0"/>
                      <a:ext cx="3390265" cy="2194560"/>
                    </a:xfrm>
                    <a:prstGeom prst="rect">
                      <a:avLst/>
                    </a:prstGeom>
                  </pic:spPr>
                </pic:pic>
              </a:graphicData>
            </a:graphic>
          </wp:inline>
        </w:drawing>
      </w:r>
    </w:p>
    <w:p w14:paraId="6F6D1276" w14:textId="07BD5B78" w:rsidR="00FA126A" w:rsidRPr="00BD30F8" w:rsidRDefault="00AE3875" w:rsidP="00BD30F8">
      <w:pPr>
        <w:pStyle w:val="ListParagraph"/>
        <w:numPr>
          <w:ilvl w:val="0"/>
          <w:numId w:val="16"/>
        </w:numPr>
        <w:rPr>
          <w:rFonts w:cstheme="majorHAnsi"/>
        </w:rPr>
      </w:pPr>
      <w:r w:rsidRPr="00BD30F8">
        <w:rPr>
          <w:rFonts w:cstheme="majorHAnsi"/>
        </w:rPr>
        <w:t>This code exits the web-session and removes the user details.</w:t>
      </w:r>
      <w:r w:rsidR="00F33FF8" w:rsidRPr="00BD30F8">
        <w:rPr>
          <w:rFonts w:cstheme="majorHAnsi"/>
        </w:rPr>
        <w:br/>
      </w:r>
      <w:r w:rsidR="00FA126A" w:rsidRPr="00DE4274">
        <w:rPr>
          <w:noProof/>
        </w:rPr>
        <w:drawing>
          <wp:inline distT="0" distB="0" distL="0" distR="0" wp14:anchorId="37D1E735" wp14:editId="54A4AD4F">
            <wp:extent cx="3105150" cy="1628775"/>
            <wp:effectExtent l="0" t="0" r="0" b="9525"/>
            <wp:docPr id="8070572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8">
                      <a:extLst>
                        <a:ext uri="{28A0092B-C50C-407E-A947-70E740481C1C}">
                          <a14:useLocalDpi xmlns:a14="http://schemas.microsoft.com/office/drawing/2010/main" val="0"/>
                        </a:ext>
                      </a:extLst>
                    </a:blip>
                    <a:stretch>
                      <a:fillRect/>
                    </a:stretch>
                  </pic:blipFill>
                  <pic:spPr>
                    <a:xfrm>
                      <a:off x="0" y="0"/>
                      <a:ext cx="3105150" cy="1628775"/>
                    </a:xfrm>
                    <a:prstGeom prst="rect">
                      <a:avLst/>
                    </a:prstGeom>
                  </pic:spPr>
                </pic:pic>
              </a:graphicData>
            </a:graphic>
          </wp:inline>
        </w:drawing>
      </w:r>
    </w:p>
    <w:p w14:paraId="57E71B1F" w14:textId="776FD093" w:rsidR="00FA126A" w:rsidRPr="00BD30F8" w:rsidRDefault="00AE3875" w:rsidP="00BD30F8">
      <w:pPr>
        <w:pStyle w:val="ListParagraph"/>
        <w:numPr>
          <w:ilvl w:val="0"/>
          <w:numId w:val="16"/>
        </w:numPr>
        <w:rPr>
          <w:rFonts w:cstheme="majorHAnsi"/>
        </w:rPr>
      </w:pPr>
      <w:r w:rsidRPr="00BD30F8">
        <w:rPr>
          <w:rFonts w:cstheme="majorHAnsi"/>
        </w:rPr>
        <w:t>This code redirects the user to the Home Page after signing up.</w:t>
      </w:r>
      <w:r w:rsidR="00F33FF8" w:rsidRPr="00BD30F8">
        <w:rPr>
          <w:rFonts w:cstheme="majorHAnsi"/>
          <w:noProof/>
        </w:rPr>
        <w:br/>
      </w:r>
      <w:r w:rsidR="00FA126A" w:rsidRPr="00DE4274">
        <w:rPr>
          <w:noProof/>
        </w:rPr>
        <w:drawing>
          <wp:inline distT="0" distB="0" distL="0" distR="0" wp14:anchorId="5757F4B2" wp14:editId="754A2563">
            <wp:extent cx="3863340" cy="2870200"/>
            <wp:effectExtent l="0" t="0" r="3810" b="6350"/>
            <wp:docPr id="12209531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9">
                      <a:extLst>
                        <a:ext uri="{28A0092B-C50C-407E-A947-70E740481C1C}">
                          <a14:useLocalDpi xmlns:a14="http://schemas.microsoft.com/office/drawing/2010/main" val="0"/>
                        </a:ext>
                      </a:extLst>
                    </a:blip>
                    <a:stretch>
                      <a:fillRect/>
                    </a:stretch>
                  </pic:blipFill>
                  <pic:spPr>
                    <a:xfrm>
                      <a:off x="0" y="0"/>
                      <a:ext cx="3863340" cy="2870200"/>
                    </a:xfrm>
                    <a:prstGeom prst="rect">
                      <a:avLst/>
                    </a:prstGeom>
                  </pic:spPr>
                </pic:pic>
              </a:graphicData>
            </a:graphic>
          </wp:inline>
        </w:drawing>
      </w:r>
    </w:p>
    <w:p w14:paraId="1CD6806F" w14:textId="30313F49" w:rsidR="00FA126A" w:rsidRPr="00BD30F8" w:rsidRDefault="00AE3875" w:rsidP="00BB1DF2">
      <w:pPr>
        <w:pStyle w:val="ListParagraph"/>
        <w:numPr>
          <w:ilvl w:val="0"/>
          <w:numId w:val="16"/>
        </w:numPr>
        <w:jc w:val="both"/>
        <w:rPr>
          <w:rFonts w:cstheme="majorHAnsi"/>
        </w:rPr>
      </w:pPr>
      <w:r w:rsidRPr="00BD30F8">
        <w:rPr>
          <w:rFonts w:cstheme="majorHAnsi"/>
          <w:noProof/>
        </w:rPr>
        <w:t>This is the code for the Region Dropdown which is connected to the City-Municipal Dropdown field</w:t>
      </w:r>
      <w:r w:rsidR="00F33FF8" w:rsidRPr="00BD30F8">
        <w:rPr>
          <w:rFonts w:cstheme="majorHAnsi"/>
          <w:noProof/>
        </w:rPr>
        <w:t xml:space="preserve">. This code alters the items displayed on the City-Municipal dropdown field depending on the chosen </w:t>
      </w:r>
      <w:r w:rsidR="00F33FF8" w:rsidRPr="00BD30F8">
        <w:rPr>
          <w:rFonts w:cstheme="majorHAnsi"/>
          <w:noProof/>
        </w:rPr>
        <w:lastRenderedPageBreak/>
        <w:t>Region, it works by checking the database of the region and the city-municipal.</w:t>
      </w:r>
      <w:r w:rsidR="00F33FF8" w:rsidRPr="00BD30F8">
        <w:rPr>
          <w:rFonts w:cstheme="majorHAnsi"/>
          <w:noProof/>
        </w:rPr>
        <w:br/>
      </w:r>
      <w:r w:rsidR="00FA126A" w:rsidRPr="00DE4274">
        <w:rPr>
          <w:noProof/>
        </w:rPr>
        <w:drawing>
          <wp:inline distT="0" distB="0" distL="0" distR="0" wp14:anchorId="33411DBB" wp14:editId="4B90A22A">
            <wp:extent cx="6148800" cy="1555573"/>
            <wp:effectExtent l="0" t="0" r="4445" b="6985"/>
            <wp:docPr id="18884542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0">
                      <a:extLst>
                        <a:ext uri="{28A0092B-C50C-407E-A947-70E740481C1C}">
                          <a14:useLocalDpi xmlns:a14="http://schemas.microsoft.com/office/drawing/2010/main" val="0"/>
                        </a:ext>
                      </a:extLst>
                    </a:blip>
                    <a:stretch>
                      <a:fillRect/>
                    </a:stretch>
                  </pic:blipFill>
                  <pic:spPr>
                    <a:xfrm>
                      <a:off x="0" y="0"/>
                      <a:ext cx="6148800" cy="1555573"/>
                    </a:xfrm>
                    <a:prstGeom prst="rect">
                      <a:avLst/>
                    </a:prstGeom>
                  </pic:spPr>
                </pic:pic>
              </a:graphicData>
            </a:graphic>
          </wp:inline>
        </w:drawing>
      </w:r>
      <w:r w:rsidR="00FA126A" w:rsidRPr="00BD30F8">
        <w:rPr>
          <w:rFonts w:cstheme="majorHAnsi"/>
        </w:rPr>
        <w:t xml:space="preserve"> </w:t>
      </w:r>
    </w:p>
    <w:p w14:paraId="76BED492" w14:textId="59F107DC" w:rsidR="00A3078D" w:rsidRPr="00BD30F8" w:rsidRDefault="00F33FF8" w:rsidP="00BD30F8">
      <w:pPr>
        <w:pStyle w:val="ListParagraph"/>
        <w:numPr>
          <w:ilvl w:val="0"/>
          <w:numId w:val="16"/>
        </w:numPr>
        <w:jc w:val="both"/>
        <w:rPr>
          <w:rFonts w:cstheme="majorHAnsi"/>
        </w:rPr>
      </w:pPr>
      <w:r w:rsidRPr="00BD30F8">
        <w:rPr>
          <w:rFonts w:cstheme="majorHAnsi"/>
          <w:noProof/>
        </w:rPr>
        <w:t>This is the code for the City-Municipal Dropdown which is connected to the Barangay Dropdown field. This code alters the items displayed on the Barangay dropdown field depending on the chosen City-Municipal, it works by checking the database of the city-municipal and barangay.</w:t>
      </w:r>
      <w:r w:rsidRPr="00BD30F8">
        <w:rPr>
          <w:rFonts w:cstheme="majorHAnsi"/>
        </w:rPr>
        <w:t xml:space="preserve"> </w:t>
      </w:r>
      <w:r w:rsidRPr="00BD30F8">
        <w:rPr>
          <w:rFonts w:cstheme="majorHAnsi"/>
        </w:rPr>
        <w:br/>
      </w:r>
      <w:r w:rsidR="00BD30F8" w:rsidRPr="00DE4274">
        <w:rPr>
          <w:noProof/>
        </w:rPr>
        <w:drawing>
          <wp:inline distT="0" distB="0" distL="0" distR="0" wp14:anchorId="0EC75F63" wp14:editId="1146F0D1">
            <wp:extent cx="5943600" cy="1407160"/>
            <wp:effectExtent l="0" t="0" r="0" b="2540"/>
            <wp:docPr id="4621550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1407160"/>
                    </a:xfrm>
                    <a:prstGeom prst="rect">
                      <a:avLst/>
                    </a:prstGeom>
                  </pic:spPr>
                </pic:pic>
              </a:graphicData>
            </a:graphic>
          </wp:inline>
        </w:drawing>
      </w:r>
    </w:p>
    <w:p w14:paraId="710EA351" w14:textId="75E80378" w:rsidR="00A3078D" w:rsidRPr="00BD30F8" w:rsidRDefault="00F33FF8" w:rsidP="00BD30F8">
      <w:pPr>
        <w:pStyle w:val="ListParagraph"/>
        <w:numPr>
          <w:ilvl w:val="0"/>
          <w:numId w:val="16"/>
        </w:numPr>
        <w:rPr>
          <w:rFonts w:cstheme="majorHAnsi"/>
        </w:rPr>
      </w:pPr>
      <w:r w:rsidRPr="00BD30F8">
        <w:rPr>
          <w:rFonts w:cstheme="majorHAnsi"/>
        </w:rPr>
        <w:t xml:space="preserve">This is the code that calls the </w:t>
      </w:r>
      <w:proofErr w:type="spellStart"/>
      <w:r w:rsidRPr="00BD30F8">
        <w:rPr>
          <w:rFonts w:cstheme="majorHAnsi"/>
        </w:rPr>
        <w:t>DateTimePicker</w:t>
      </w:r>
      <w:proofErr w:type="spellEnd"/>
      <w:r w:rsidRPr="00BD30F8">
        <w:rPr>
          <w:rFonts w:cstheme="majorHAnsi"/>
        </w:rPr>
        <w:t xml:space="preserve"> widget that helps the user to easily change the date through an interactive calendar.</w:t>
      </w:r>
      <w:r w:rsidR="003A097E" w:rsidRPr="00BD30F8">
        <w:rPr>
          <w:rFonts w:cstheme="majorHAnsi"/>
        </w:rPr>
        <w:br/>
      </w:r>
      <w:r w:rsidR="003A097E" w:rsidRPr="00DE4274">
        <w:rPr>
          <w:noProof/>
        </w:rPr>
        <w:drawing>
          <wp:inline distT="0" distB="0" distL="0" distR="0" wp14:anchorId="28388B6A" wp14:editId="7829C551">
            <wp:extent cx="5090160" cy="14630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090160" cy="1463040"/>
                    </a:xfrm>
                    <a:prstGeom prst="rect">
                      <a:avLst/>
                    </a:prstGeom>
                  </pic:spPr>
                </pic:pic>
              </a:graphicData>
            </a:graphic>
          </wp:inline>
        </w:drawing>
      </w:r>
    </w:p>
    <w:p w14:paraId="57745683" w14:textId="1C754ADF" w:rsidR="00A3078D" w:rsidRPr="00BD30F8" w:rsidRDefault="00F33FF8" w:rsidP="00BD30F8">
      <w:pPr>
        <w:pStyle w:val="ListParagraph"/>
        <w:numPr>
          <w:ilvl w:val="0"/>
          <w:numId w:val="16"/>
        </w:numPr>
        <w:rPr>
          <w:rFonts w:cstheme="majorHAnsi"/>
        </w:rPr>
      </w:pPr>
      <w:r w:rsidRPr="00BD30F8">
        <w:rPr>
          <w:rFonts w:cstheme="majorHAnsi"/>
        </w:rPr>
        <w:t>This code checks the current user of the web session to be used for the requesting of resources and vehicles.</w:t>
      </w:r>
      <w:r w:rsidR="00BD30F8">
        <w:rPr>
          <w:rFonts w:cstheme="majorHAnsi"/>
        </w:rPr>
        <w:br/>
      </w:r>
      <w:r w:rsidR="00A3078D" w:rsidRPr="00DE4274">
        <w:rPr>
          <w:noProof/>
        </w:rPr>
        <w:drawing>
          <wp:inline distT="0" distB="0" distL="0" distR="0" wp14:anchorId="62DDCBBA" wp14:editId="58E5CE89">
            <wp:extent cx="3459480" cy="124142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3459480" cy="1241425"/>
                    </a:xfrm>
                    <a:prstGeom prst="rect">
                      <a:avLst/>
                    </a:prstGeom>
                  </pic:spPr>
                </pic:pic>
              </a:graphicData>
            </a:graphic>
          </wp:inline>
        </w:drawing>
      </w:r>
    </w:p>
    <w:p w14:paraId="6438D31A" w14:textId="7629D252" w:rsidR="00A3078D" w:rsidRPr="00DE4274" w:rsidRDefault="00A3078D" w:rsidP="00AF5682">
      <w:pPr>
        <w:rPr>
          <w:rFonts w:cstheme="majorHAnsi"/>
        </w:rPr>
      </w:pPr>
    </w:p>
    <w:p w14:paraId="3D768169" w14:textId="2BD4CCA3" w:rsidR="00A3078D" w:rsidRPr="00BD30F8" w:rsidRDefault="00DE75CC" w:rsidP="00BD30F8">
      <w:pPr>
        <w:pStyle w:val="ListParagraph"/>
        <w:numPr>
          <w:ilvl w:val="0"/>
          <w:numId w:val="16"/>
        </w:numPr>
        <w:rPr>
          <w:rFonts w:cstheme="majorHAnsi"/>
        </w:rPr>
      </w:pPr>
      <w:r w:rsidRPr="00BD30F8">
        <w:rPr>
          <w:rFonts w:cstheme="majorHAnsi"/>
        </w:rPr>
        <w:lastRenderedPageBreak/>
        <w:t>This code checks all the suppliers in the database and displays their name in a dropdown list.</w:t>
      </w:r>
      <w:r w:rsidR="00A3078D" w:rsidRPr="00DE4274">
        <w:rPr>
          <w:noProof/>
        </w:rPr>
        <w:drawing>
          <wp:inline distT="0" distB="0" distL="0" distR="0" wp14:anchorId="2358C049" wp14:editId="29F66CA6">
            <wp:extent cx="4744720" cy="7086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744720" cy="708660"/>
                    </a:xfrm>
                    <a:prstGeom prst="rect">
                      <a:avLst/>
                    </a:prstGeom>
                  </pic:spPr>
                </pic:pic>
              </a:graphicData>
            </a:graphic>
          </wp:inline>
        </w:drawing>
      </w:r>
    </w:p>
    <w:p w14:paraId="7D145F43" w14:textId="75497E4D" w:rsidR="00A3078D" w:rsidRPr="00DE4274" w:rsidRDefault="00A3078D" w:rsidP="00AF5682">
      <w:pPr>
        <w:rPr>
          <w:rFonts w:cstheme="majorHAnsi"/>
        </w:rPr>
      </w:pPr>
    </w:p>
    <w:p w14:paraId="78B25AC1" w14:textId="217C627D" w:rsidR="00A3078D" w:rsidRPr="00BD30F8" w:rsidRDefault="00DE75CC" w:rsidP="00BD30F8">
      <w:pPr>
        <w:pStyle w:val="ListParagraph"/>
        <w:numPr>
          <w:ilvl w:val="0"/>
          <w:numId w:val="16"/>
        </w:numPr>
        <w:rPr>
          <w:rFonts w:cstheme="majorHAnsi"/>
        </w:rPr>
      </w:pPr>
      <w:r w:rsidRPr="00BD30F8">
        <w:rPr>
          <w:rFonts w:cstheme="majorHAnsi"/>
        </w:rPr>
        <w:t>This code checks all the locations in the database and displays their names in a dropdown list.</w:t>
      </w:r>
      <w:r w:rsidR="00A3078D" w:rsidRPr="00DE4274">
        <w:rPr>
          <w:noProof/>
        </w:rPr>
        <w:drawing>
          <wp:inline distT="0" distB="0" distL="0" distR="0" wp14:anchorId="36FA84E1" wp14:editId="1796DB0B">
            <wp:extent cx="5943600" cy="8686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943600" cy="868680"/>
                    </a:xfrm>
                    <a:prstGeom prst="rect">
                      <a:avLst/>
                    </a:prstGeom>
                  </pic:spPr>
                </pic:pic>
              </a:graphicData>
            </a:graphic>
          </wp:inline>
        </w:drawing>
      </w:r>
      <w:r w:rsidR="00A3078D" w:rsidRPr="00BD30F8">
        <w:rPr>
          <w:rFonts w:cstheme="majorHAnsi"/>
        </w:rPr>
        <w:t xml:space="preserve"> </w:t>
      </w:r>
      <w:r w:rsidRPr="00BD30F8">
        <w:rPr>
          <w:rFonts w:cstheme="majorHAnsi"/>
        </w:rPr>
        <w:br/>
      </w:r>
    </w:p>
    <w:p w14:paraId="6EC52D47" w14:textId="77777777" w:rsidR="00BD30F8" w:rsidRPr="00BD30F8" w:rsidRDefault="00BD30F8" w:rsidP="00BD30F8">
      <w:pPr>
        <w:pStyle w:val="ListParagraph"/>
        <w:rPr>
          <w:rFonts w:cstheme="majorHAnsi"/>
          <w:noProof/>
        </w:rPr>
      </w:pPr>
    </w:p>
    <w:p w14:paraId="4E135C1D" w14:textId="11BCA955" w:rsidR="00A3078D" w:rsidRPr="00BD30F8" w:rsidRDefault="00DE75CC" w:rsidP="00BD30F8">
      <w:pPr>
        <w:pStyle w:val="ListParagraph"/>
        <w:numPr>
          <w:ilvl w:val="0"/>
          <w:numId w:val="16"/>
        </w:numPr>
        <w:rPr>
          <w:rFonts w:cstheme="majorHAnsi"/>
        </w:rPr>
      </w:pPr>
      <w:r w:rsidRPr="00BD30F8">
        <w:rPr>
          <w:rFonts w:cstheme="majorHAnsi"/>
          <w:noProof/>
        </w:rPr>
        <w:t>This code checks all the resources in the database and displays their names in a dropdown list.</w:t>
      </w:r>
      <w:r w:rsidR="00A3078D" w:rsidRPr="00DE4274">
        <w:rPr>
          <w:noProof/>
        </w:rPr>
        <w:drawing>
          <wp:inline distT="0" distB="0" distL="0" distR="0" wp14:anchorId="67F86D70" wp14:editId="74034759">
            <wp:extent cx="5943600" cy="8604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943600" cy="860425"/>
                    </a:xfrm>
                    <a:prstGeom prst="rect">
                      <a:avLst/>
                    </a:prstGeom>
                  </pic:spPr>
                </pic:pic>
              </a:graphicData>
            </a:graphic>
          </wp:inline>
        </w:drawing>
      </w:r>
      <w:r w:rsidR="00A3078D" w:rsidRPr="00BD30F8">
        <w:rPr>
          <w:rFonts w:cstheme="majorHAnsi"/>
        </w:rPr>
        <w:t xml:space="preserve"> </w:t>
      </w:r>
    </w:p>
    <w:p w14:paraId="1BFAE638" w14:textId="77777777" w:rsidR="00BD30F8" w:rsidRPr="00BD30F8" w:rsidRDefault="00BD30F8" w:rsidP="00BD30F8">
      <w:pPr>
        <w:pStyle w:val="ListParagraph"/>
        <w:rPr>
          <w:rFonts w:cstheme="majorHAnsi"/>
        </w:rPr>
      </w:pPr>
    </w:p>
    <w:p w14:paraId="29F38148" w14:textId="196A4806" w:rsidR="185233E1" w:rsidRPr="00BD30F8" w:rsidRDefault="008B3C23" w:rsidP="00BD30F8">
      <w:pPr>
        <w:pStyle w:val="ListParagraph"/>
        <w:numPr>
          <w:ilvl w:val="0"/>
          <w:numId w:val="16"/>
        </w:numPr>
        <w:rPr>
          <w:rFonts w:cstheme="majorHAnsi"/>
        </w:rPr>
      </w:pPr>
      <w:r w:rsidRPr="00BD30F8">
        <w:rPr>
          <w:rFonts w:cstheme="majorHAnsi"/>
        </w:rPr>
        <w:t>This code filters the actions that the current user can perform while using the system.</w:t>
      </w:r>
      <w:r w:rsidRPr="00BD30F8">
        <w:rPr>
          <w:rFonts w:cstheme="majorHAnsi"/>
        </w:rPr>
        <w:br/>
      </w:r>
      <w:r w:rsidR="185233E1" w:rsidRPr="00DE4274">
        <w:rPr>
          <w:noProof/>
        </w:rPr>
        <w:drawing>
          <wp:inline distT="0" distB="0" distL="0" distR="0" wp14:anchorId="487F836D" wp14:editId="42221DAD">
            <wp:extent cx="4572000" cy="3295650"/>
            <wp:effectExtent l="0" t="0" r="0" b="0"/>
            <wp:docPr id="12490130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7">
                      <a:extLst>
                        <a:ext uri="{28A0092B-C50C-407E-A947-70E740481C1C}">
                          <a14:useLocalDpi xmlns:a14="http://schemas.microsoft.com/office/drawing/2010/main" val="0"/>
                        </a:ext>
                      </a:extLst>
                    </a:blip>
                    <a:stretch>
                      <a:fillRect/>
                    </a:stretch>
                  </pic:blipFill>
                  <pic:spPr>
                    <a:xfrm>
                      <a:off x="0" y="0"/>
                      <a:ext cx="4572000" cy="3295650"/>
                    </a:xfrm>
                    <a:prstGeom prst="rect">
                      <a:avLst/>
                    </a:prstGeom>
                  </pic:spPr>
                </pic:pic>
              </a:graphicData>
            </a:graphic>
          </wp:inline>
        </w:drawing>
      </w:r>
    </w:p>
    <w:p w14:paraId="58D9BFA6" w14:textId="77777777" w:rsidR="00BD30F8" w:rsidRPr="00BD30F8" w:rsidRDefault="00BD30F8" w:rsidP="00BD30F8">
      <w:pPr>
        <w:pStyle w:val="ListParagraph"/>
        <w:rPr>
          <w:rFonts w:cstheme="majorHAnsi"/>
        </w:rPr>
      </w:pPr>
    </w:p>
    <w:p w14:paraId="2F6E6DF7" w14:textId="264CB79E" w:rsidR="00D047A3" w:rsidRDefault="008B3C23" w:rsidP="00BD30F8">
      <w:pPr>
        <w:pStyle w:val="ListParagraph"/>
        <w:numPr>
          <w:ilvl w:val="0"/>
          <w:numId w:val="16"/>
        </w:numPr>
        <w:rPr>
          <w:rFonts w:cstheme="majorHAnsi"/>
        </w:rPr>
      </w:pPr>
      <w:r w:rsidRPr="00BD30F8">
        <w:rPr>
          <w:rFonts w:cstheme="majorHAnsi"/>
        </w:rPr>
        <w:lastRenderedPageBreak/>
        <w:t xml:space="preserve">This code gets the username of the current user to be used for the </w:t>
      </w:r>
      <w:proofErr w:type="spellStart"/>
      <w:r w:rsidRPr="00BD30F8">
        <w:rPr>
          <w:rFonts w:cstheme="majorHAnsi"/>
        </w:rPr>
        <w:t>AccesControl</w:t>
      </w:r>
      <w:proofErr w:type="spellEnd"/>
      <w:r w:rsidRPr="00BD30F8">
        <w:rPr>
          <w:rFonts w:cstheme="majorHAnsi"/>
        </w:rPr>
        <w:t xml:space="preserve"> feature of the system.</w:t>
      </w:r>
      <w:r w:rsidRPr="00BD30F8">
        <w:rPr>
          <w:rFonts w:cstheme="majorHAnsi"/>
        </w:rPr>
        <w:br/>
      </w:r>
      <w:r w:rsidR="00AE3875" w:rsidRPr="00DE4274">
        <w:rPr>
          <w:noProof/>
        </w:rPr>
        <w:drawing>
          <wp:inline distT="0" distB="0" distL="0" distR="0" wp14:anchorId="6003A67F" wp14:editId="5380A7E6">
            <wp:extent cx="3638550" cy="1276350"/>
            <wp:effectExtent l="0" t="0" r="0" b="0"/>
            <wp:docPr id="6442507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8">
                      <a:extLst>
                        <a:ext uri="{28A0092B-C50C-407E-A947-70E740481C1C}">
                          <a14:useLocalDpi xmlns:a14="http://schemas.microsoft.com/office/drawing/2010/main" val="0"/>
                        </a:ext>
                      </a:extLst>
                    </a:blip>
                    <a:stretch>
                      <a:fillRect/>
                    </a:stretch>
                  </pic:blipFill>
                  <pic:spPr>
                    <a:xfrm>
                      <a:off x="0" y="0"/>
                      <a:ext cx="3638550" cy="1276350"/>
                    </a:xfrm>
                    <a:prstGeom prst="rect">
                      <a:avLst/>
                    </a:prstGeom>
                  </pic:spPr>
                </pic:pic>
              </a:graphicData>
            </a:graphic>
          </wp:inline>
        </w:drawing>
      </w:r>
    </w:p>
    <w:p w14:paraId="682CE430" w14:textId="77777777" w:rsidR="00D047A3" w:rsidRDefault="00D047A3">
      <w:pPr>
        <w:rPr>
          <w:rFonts w:cstheme="majorHAnsi"/>
        </w:rPr>
      </w:pPr>
      <w:r>
        <w:rPr>
          <w:rFonts w:cstheme="majorHAnsi"/>
        </w:rPr>
        <w:br w:type="page"/>
      </w:r>
    </w:p>
    <w:bookmarkStart w:id="144" w:name="_Toc512478108" w:displacedByCustomXml="next"/>
    <w:bookmarkStart w:id="145" w:name="_Toc511953993" w:displacedByCustomXml="next"/>
    <w:sdt>
      <w:sdtPr>
        <w:rPr>
          <w:rFonts w:asciiTheme="majorHAnsi" w:eastAsiaTheme="minorHAnsi" w:hAnsiTheme="majorHAnsi" w:cstheme="majorHAnsi"/>
          <w:b w:val="0"/>
          <w:sz w:val="22"/>
          <w:szCs w:val="22"/>
        </w:rPr>
        <w:id w:val="-1555685043"/>
        <w:docPartObj>
          <w:docPartGallery w:val="Bibliographies"/>
          <w:docPartUnique/>
        </w:docPartObj>
      </w:sdtPr>
      <w:sdtContent>
        <w:p w14:paraId="62DBF578" w14:textId="0F9A67BD" w:rsidR="00445647" w:rsidRPr="00DE4274" w:rsidRDefault="005172B2">
          <w:pPr>
            <w:pStyle w:val="Heading1"/>
            <w:rPr>
              <w:rFonts w:asciiTheme="majorHAnsi" w:eastAsiaTheme="minorEastAsia" w:hAnsiTheme="majorHAnsi" w:cstheme="majorHAnsi"/>
              <w:b w:val="0"/>
              <w:sz w:val="22"/>
              <w:szCs w:val="22"/>
            </w:rPr>
          </w:pPr>
          <w:r w:rsidRPr="00DE4274">
            <w:rPr>
              <w:rFonts w:asciiTheme="majorHAnsi" w:hAnsiTheme="majorHAnsi" w:cstheme="majorHAnsi"/>
              <w:sz w:val="24"/>
              <w:szCs w:val="24"/>
            </w:rPr>
            <w:t>REFERENCES</w:t>
          </w:r>
          <w:bookmarkEnd w:id="145"/>
          <w:bookmarkEnd w:id="144"/>
        </w:p>
        <w:sdt>
          <w:sdtPr>
            <w:rPr>
              <w:rFonts w:cstheme="majorHAnsi"/>
            </w:rPr>
            <w:id w:val="-573587230"/>
            <w:bibliography/>
          </w:sdtPr>
          <w:sdtContent>
            <w:p w14:paraId="7234C29E" w14:textId="77777777" w:rsidR="00FA126A" w:rsidRPr="00DE4274" w:rsidRDefault="00445647">
              <w:pPr>
                <w:pStyle w:val="Bibliography"/>
                <w:ind w:left="720" w:hanging="720"/>
                <w:rPr>
                  <w:rFonts w:cstheme="majorHAnsi"/>
                  <w:noProof/>
                  <w:sz w:val="24"/>
                  <w:szCs w:val="24"/>
                </w:rPr>
              </w:pPr>
              <w:r w:rsidRPr="00DE4274">
                <w:rPr>
                  <w:rFonts w:cstheme="majorHAnsi"/>
                </w:rPr>
                <w:fldChar w:fldCharType="begin"/>
              </w:r>
              <w:r w:rsidRPr="00DE4274">
                <w:rPr>
                  <w:rFonts w:cstheme="majorHAnsi"/>
                </w:rPr>
                <w:instrText xml:space="preserve"> BIBLIOGRAPHY </w:instrText>
              </w:r>
              <w:r w:rsidRPr="00DE4274">
                <w:rPr>
                  <w:rFonts w:cstheme="majorHAnsi"/>
                </w:rPr>
                <w:fldChar w:fldCharType="separate"/>
              </w:r>
              <w:r w:rsidR="00FA126A" w:rsidRPr="00DE4274">
                <w:rPr>
                  <w:rFonts w:cstheme="majorHAnsi"/>
                  <w:noProof/>
                </w:rPr>
                <w:t xml:space="preserve">Department of Education. (2008). </w:t>
              </w:r>
              <w:r w:rsidR="00FA126A" w:rsidRPr="00DE4274">
                <w:rPr>
                  <w:rFonts w:cstheme="majorHAnsi"/>
                  <w:i/>
                  <w:iCs/>
                  <w:noProof/>
                </w:rPr>
                <w:t>Disaster Risk Reduction Resource Manual.</w:t>
              </w:r>
              <w:r w:rsidR="00FA126A" w:rsidRPr="00DE4274">
                <w:rPr>
                  <w:rFonts w:cstheme="majorHAnsi"/>
                  <w:noProof/>
                </w:rPr>
                <w:t xml:space="preserve"> Retrieved from Disaster Risk Reduction Resource Manual: http://www.deped.gov.ph/sites/default/files/Disaster%20Risk%20Reduction%20Resource%20Manual.pdf</w:t>
              </w:r>
            </w:p>
            <w:p w14:paraId="6D1B16AA" w14:textId="77777777" w:rsidR="00FA126A" w:rsidRPr="00DE4274" w:rsidRDefault="00FA126A">
              <w:pPr>
                <w:pStyle w:val="Bibliography"/>
                <w:ind w:left="720" w:hanging="720"/>
                <w:rPr>
                  <w:rFonts w:cstheme="majorHAnsi"/>
                  <w:noProof/>
                </w:rPr>
              </w:pPr>
              <w:r w:rsidRPr="00DE4274">
                <w:rPr>
                  <w:rFonts w:cstheme="majorHAnsi"/>
                  <w:noProof/>
                </w:rPr>
                <w:t xml:space="preserve">Office of Civil Defense. (2015, February 16). </w:t>
              </w:r>
              <w:r w:rsidRPr="00DE4274">
                <w:rPr>
                  <w:rFonts w:cstheme="majorHAnsi"/>
                  <w:i/>
                  <w:iCs/>
                  <w:noProof/>
                </w:rPr>
                <w:t>OCD Operation Manual for Response.</w:t>
              </w:r>
              <w:r w:rsidRPr="00DE4274">
                <w:rPr>
                  <w:rFonts w:cstheme="majorHAnsi"/>
                  <w:noProof/>
                </w:rPr>
                <w:t xml:space="preserve"> Retrieved from Office of Civil Defense: http://ocd.gov.ph/attachments/article/144/OCD_Operation_Manual_for_Response.pdf</w:t>
              </w:r>
            </w:p>
            <w:p w14:paraId="43416DEB" w14:textId="77777777" w:rsidR="00FA126A" w:rsidRPr="00DE4274" w:rsidRDefault="00FA126A">
              <w:pPr>
                <w:pStyle w:val="Bibliography"/>
                <w:ind w:left="720" w:hanging="720"/>
                <w:rPr>
                  <w:rFonts w:cstheme="majorHAnsi"/>
                  <w:noProof/>
                </w:rPr>
              </w:pPr>
              <w:r w:rsidRPr="00DE4274">
                <w:rPr>
                  <w:rFonts w:cstheme="majorHAnsi"/>
                  <w:noProof/>
                </w:rPr>
                <w:t xml:space="preserve">Office of Civil Defense. (2017, January). </w:t>
              </w:r>
              <w:r w:rsidRPr="00DE4274">
                <w:rPr>
                  <w:rFonts w:cstheme="majorHAnsi"/>
                  <w:i/>
                  <w:iCs/>
                  <w:noProof/>
                </w:rPr>
                <w:t>Freedom of Information Manual.</w:t>
              </w:r>
              <w:r w:rsidRPr="00DE4274">
                <w:rPr>
                  <w:rFonts w:cstheme="majorHAnsi"/>
                  <w:noProof/>
                </w:rPr>
                <w:t xml:space="preserve"> Retrieved from Office of Civil Defense: http://ocd.gov.ph/attachments/article/387/OCD_FOI_Manual_Aug2017.pdf</w:t>
              </w:r>
            </w:p>
            <w:p w14:paraId="4022BB72" w14:textId="77777777" w:rsidR="00FA126A" w:rsidRPr="00DE4274" w:rsidRDefault="00FA126A">
              <w:pPr>
                <w:pStyle w:val="Bibliography"/>
                <w:ind w:left="720" w:hanging="720"/>
                <w:rPr>
                  <w:rFonts w:cstheme="majorHAnsi"/>
                  <w:noProof/>
                </w:rPr>
              </w:pPr>
              <w:r w:rsidRPr="00DE4274">
                <w:rPr>
                  <w:rFonts w:cstheme="majorHAnsi"/>
                  <w:noProof/>
                </w:rPr>
                <w:t xml:space="preserve">Office of Civil Defense. (n.d.). </w:t>
              </w:r>
              <w:r w:rsidRPr="00DE4274">
                <w:rPr>
                  <w:rFonts w:cstheme="majorHAnsi"/>
                  <w:i/>
                  <w:iCs/>
                  <w:noProof/>
                </w:rPr>
                <w:t>National Disaster Risk Reduction and Management Council</w:t>
              </w:r>
              <w:r w:rsidRPr="00DE4274">
                <w:rPr>
                  <w:rFonts w:cstheme="majorHAnsi"/>
                  <w:noProof/>
                </w:rPr>
                <w:t>. Retrieved from http://www.ndrrmc.gov.ph</w:t>
              </w:r>
            </w:p>
            <w:p w14:paraId="40F140A5" w14:textId="1066C8D6" w:rsidR="5651FA48" w:rsidRPr="00445647" w:rsidRDefault="00445647" w:rsidP="005172B2">
              <w:r w:rsidRPr="00DE4274">
                <w:rPr>
                  <w:rFonts w:cstheme="majorHAnsi"/>
                  <w:b/>
                  <w:bCs/>
                  <w:noProof/>
                </w:rPr>
                <w:fldChar w:fldCharType="end"/>
              </w:r>
            </w:p>
          </w:sdtContent>
        </w:sdt>
      </w:sdtContent>
    </w:sdt>
    <w:sectPr w:rsidR="5651FA48" w:rsidRPr="00445647" w:rsidSect="00D41C13">
      <w:headerReference w:type="default" r:id="rId79"/>
      <w:footerReference w:type="default" r:id="rId80"/>
      <w:pgSz w:w="12240" w:h="15840"/>
      <w:pgMar w:top="1440" w:right="1440" w:bottom="1440" w:left="1440" w:header="720" w:footer="99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9" w:author="Sherine Jane Coronel" w:date="2018-04-17T02:13:00Z" w:initials="SJC">
    <w:p w14:paraId="3F908E64" w14:textId="793F78D1" w:rsidR="00190322" w:rsidRDefault="00190322">
      <w:pPr>
        <w:pStyle w:val="CommentText"/>
      </w:pPr>
      <w:r>
        <w:rPr>
          <w:rStyle w:val="CommentReference"/>
        </w:rPr>
        <w:annotationRef/>
      </w:r>
      <w:r>
        <w:rPr>
          <w:noProof/>
        </w:rPr>
        <w:t>tbr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F908E6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F908E64" w16cid:durableId="1E8324E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3964ED" w14:textId="77777777" w:rsidR="003F124F" w:rsidRDefault="003F124F" w:rsidP="0056227E">
      <w:pPr>
        <w:spacing w:after="0" w:line="240" w:lineRule="auto"/>
      </w:pPr>
      <w:r>
        <w:separator/>
      </w:r>
    </w:p>
  </w:endnote>
  <w:endnote w:type="continuationSeparator" w:id="0">
    <w:p w14:paraId="4B44119C" w14:textId="77777777" w:rsidR="003F124F" w:rsidRDefault="003F124F" w:rsidP="0056227E">
      <w:pPr>
        <w:spacing w:after="0" w:line="240" w:lineRule="auto"/>
      </w:pPr>
      <w:r>
        <w:continuationSeparator/>
      </w:r>
    </w:p>
  </w:endnote>
  <w:endnote w:type="continuationNotice" w:id="1">
    <w:p w14:paraId="5DB0779C" w14:textId="77777777" w:rsidR="003F124F" w:rsidRDefault="003F124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3911521"/>
      <w:docPartObj>
        <w:docPartGallery w:val="Page Numbers (Bottom of Page)"/>
        <w:docPartUnique/>
      </w:docPartObj>
    </w:sdtPr>
    <w:sdtEndPr>
      <w:rPr>
        <w:color w:val="7F7F7F" w:themeColor="background1" w:themeShade="7F"/>
        <w:spacing w:val="60"/>
      </w:rPr>
    </w:sdtEndPr>
    <w:sdtContent>
      <w:p w14:paraId="4D7D4CAC" w14:textId="08DF82E0" w:rsidR="00352B41" w:rsidRDefault="00352B41">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101A30" w:rsidRPr="00101A30">
          <w:rPr>
            <w:b/>
            <w:bCs/>
            <w:noProof/>
          </w:rPr>
          <w:t>3</w:t>
        </w:r>
        <w:r>
          <w:rPr>
            <w:b/>
            <w:bCs/>
            <w:noProof/>
          </w:rPr>
          <w:fldChar w:fldCharType="end"/>
        </w:r>
        <w:r>
          <w:rPr>
            <w:b/>
            <w:bCs/>
          </w:rPr>
          <w:t xml:space="preserve"> | </w:t>
        </w:r>
        <w:r>
          <w:rPr>
            <w:color w:val="7F7F7F" w:themeColor="background1" w:themeShade="7F"/>
            <w:spacing w:val="60"/>
          </w:rPr>
          <w:t>Page</w:t>
        </w:r>
        <w:r>
          <w:rPr>
            <w:color w:val="7F7F7F" w:themeColor="background1" w:themeShade="7F"/>
            <w:spacing w:val="60"/>
          </w:rPr>
          <w:tab/>
        </w:r>
        <w:r w:rsidRPr="00352B41">
          <w:rPr>
            <w:color w:val="7F7F7F" w:themeColor="background1" w:themeShade="7F"/>
            <w:spacing w:val="60"/>
          </w:rPr>
          <w:t>NDRRMC – Logistics System</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E0C5AC" w14:textId="77777777" w:rsidR="003F124F" w:rsidRDefault="003F124F" w:rsidP="0056227E">
      <w:pPr>
        <w:spacing w:after="0" w:line="240" w:lineRule="auto"/>
      </w:pPr>
      <w:r>
        <w:separator/>
      </w:r>
    </w:p>
  </w:footnote>
  <w:footnote w:type="continuationSeparator" w:id="0">
    <w:p w14:paraId="7FD3D39F" w14:textId="77777777" w:rsidR="003F124F" w:rsidRDefault="003F124F" w:rsidP="0056227E">
      <w:pPr>
        <w:spacing w:after="0" w:line="240" w:lineRule="auto"/>
      </w:pPr>
      <w:r>
        <w:continuationSeparator/>
      </w:r>
    </w:p>
  </w:footnote>
  <w:footnote w:type="continuationNotice" w:id="1">
    <w:p w14:paraId="1CC5755B" w14:textId="77777777" w:rsidR="003F124F" w:rsidRDefault="003F124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E9FF3F" w14:textId="77777777" w:rsidR="00190322" w:rsidRPr="0056227E" w:rsidRDefault="00190322" w:rsidP="0056227E">
    <w:pPr>
      <w:spacing w:after="0" w:line="240" w:lineRule="auto"/>
      <w:rPr>
        <w:ins w:id="146" w:author="Sherine Jane Coronel" w:date="2018-04-16T14:18:00Z"/>
        <w:rFonts w:ascii="Times New Roman" w:eastAsia="Times New Roman" w:hAnsi="Times New Roman" w:cs="Times New Roman"/>
        <w:sz w:val="24"/>
        <w:szCs w:val="24"/>
      </w:rPr>
    </w:pPr>
  </w:p>
  <w:p w14:paraId="04FAAA81" w14:textId="77777777" w:rsidR="00190322" w:rsidRDefault="0019032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ED1012"/>
    <w:multiLevelType w:val="hybridMultilevel"/>
    <w:tmpl w:val="4B4AA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23185D"/>
    <w:multiLevelType w:val="hybridMultilevel"/>
    <w:tmpl w:val="BAB2C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6002F7"/>
    <w:multiLevelType w:val="hybridMultilevel"/>
    <w:tmpl w:val="C9C62B08"/>
    <w:lvl w:ilvl="0" w:tplc="9A04FFF0">
      <w:start w:val="1"/>
      <w:numFmt w:val="lowerLetter"/>
      <w:lvlText w:val="%1."/>
      <w:lvlJc w:val="left"/>
      <w:pPr>
        <w:ind w:left="108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1C790147"/>
    <w:multiLevelType w:val="hybridMultilevel"/>
    <w:tmpl w:val="710E7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392876"/>
    <w:multiLevelType w:val="hybridMultilevel"/>
    <w:tmpl w:val="10A84A1C"/>
    <w:lvl w:ilvl="0" w:tplc="B26C6952">
      <w:start w:val="1"/>
      <w:numFmt w:val="bullet"/>
      <w:lvlText w:val="-"/>
      <w:lvlJc w:val="left"/>
      <w:pPr>
        <w:ind w:left="720" w:hanging="360"/>
      </w:pPr>
      <w:rPr>
        <w:rFonts w:ascii="Calibri Light" w:eastAsiaTheme="minorHAnsi" w:hAnsi="Calibri Light" w:cs="Calibri Light"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20CD0303"/>
    <w:multiLevelType w:val="hybridMultilevel"/>
    <w:tmpl w:val="AE987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F075B9B"/>
    <w:multiLevelType w:val="hybridMultilevel"/>
    <w:tmpl w:val="37AE55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2C74AED"/>
    <w:multiLevelType w:val="hybridMultilevel"/>
    <w:tmpl w:val="3C3E7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A272B7E"/>
    <w:multiLevelType w:val="hybridMultilevel"/>
    <w:tmpl w:val="652812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500EF4"/>
    <w:multiLevelType w:val="hybridMultilevel"/>
    <w:tmpl w:val="6326300A"/>
    <w:lvl w:ilvl="0" w:tplc="9A04FFF0">
      <w:start w:val="1"/>
      <w:numFmt w:val="lowerLetter"/>
      <w:lvlText w:val="%1."/>
      <w:lvlJc w:val="left"/>
      <w:pPr>
        <w:ind w:left="108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68543D5F"/>
    <w:multiLevelType w:val="hybridMultilevel"/>
    <w:tmpl w:val="70D64FEC"/>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1" w15:restartNumberingAfterBreak="0">
    <w:nsid w:val="6DFE0A96"/>
    <w:multiLevelType w:val="hybridMultilevel"/>
    <w:tmpl w:val="6B724E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346238A"/>
    <w:multiLevelType w:val="hybridMultilevel"/>
    <w:tmpl w:val="55D41974"/>
    <w:lvl w:ilvl="0" w:tplc="9A04FFF0">
      <w:start w:val="1"/>
      <w:numFmt w:val="lowerLetter"/>
      <w:lvlText w:val="%1."/>
      <w:lvlJc w:val="left"/>
      <w:pPr>
        <w:ind w:left="1080" w:hanging="36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15:restartNumberingAfterBreak="0">
    <w:nsid w:val="73E5784B"/>
    <w:multiLevelType w:val="hybridMultilevel"/>
    <w:tmpl w:val="3A0420AE"/>
    <w:lvl w:ilvl="0" w:tplc="0BE47664">
      <w:start w:val="1"/>
      <w:numFmt w:val="bullet"/>
      <w:lvlText w:val=""/>
      <w:lvlJc w:val="left"/>
      <w:pPr>
        <w:ind w:left="720" w:hanging="360"/>
      </w:pPr>
      <w:rPr>
        <w:rFonts w:ascii="Symbol" w:hAnsi="Symbol" w:hint="default"/>
      </w:rPr>
    </w:lvl>
    <w:lvl w:ilvl="1" w:tplc="5B66D640">
      <w:start w:val="1"/>
      <w:numFmt w:val="bullet"/>
      <w:lvlText w:val="o"/>
      <w:lvlJc w:val="left"/>
      <w:pPr>
        <w:ind w:left="1440" w:hanging="360"/>
      </w:pPr>
      <w:rPr>
        <w:rFonts w:ascii="Courier New" w:hAnsi="Courier New" w:hint="default"/>
      </w:rPr>
    </w:lvl>
    <w:lvl w:ilvl="2" w:tplc="E88E14D0">
      <w:start w:val="1"/>
      <w:numFmt w:val="bullet"/>
      <w:lvlText w:val=""/>
      <w:lvlJc w:val="left"/>
      <w:pPr>
        <w:ind w:left="2160" w:hanging="360"/>
      </w:pPr>
      <w:rPr>
        <w:rFonts w:ascii="Wingdings" w:hAnsi="Wingdings" w:hint="default"/>
      </w:rPr>
    </w:lvl>
    <w:lvl w:ilvl="3" w:tplc="BF4EC874">
      <w:start w:val="1"/>
      <w:numFmt w:val="bullet"/>
      <w:lvlText w:val=""/>
      <w:lvlJc w:val="left"/>
      <w:pPr>
        <w:ind w:left="2880" w:hanging="360"/>
      </w:pPr>
      <w:rPr>
        <w:rFonts w:ascii="Symbol" w:hAnsi="Symbol" w:hint="default"/>
      </w:rPr>
    </w:lvl>
    <w:lvl w:ilvl="4" w:tplc="8FF07D5A">
      <w:start w:val="1"/>
      <w:numFmt w:val="bullet"/>
      <w:lvlText w:val="o"/>
      <w:lvlJc w:val="left"/>
      <w:pPr>
        <w:ind w:left="3600" w:hanging="360"/>
      </w:pPr>
      <w:rPr>
        <w:rFonts w:ascii="Courier New" w:hAnsi="Courier New" w:hint="default"/>
      </w:rPr>
    </w:lvl>
    <w:lvl w:ilvl="5" w:tplc="8684D4C8">
      <w:start w:val="1"/>
      <w:numFmt w:val="bullet"/>
      <w:lvlText w:val=""/>
      <w:lvlJc w:val="left"/>
      <w:pPr>
        <w:ind w:left="4320" w:hanging="360"/>
      </w:pPr>
      <w:rPr>
        <w:rFonts w:ascii="Wingdings" w:hAnsi="Wingdings" w:hint="default"/>
      </w:rPr>
    </w:lvl>
    <w:lvl w:ilvl="6" w:tplc="8730D082">
      <w:start w:val="1"/>
      <w:numFmt w:val="bullet"/>
      <w:lvlText w:val=""/>
      <w:lvlJc w:val="left"/>
      <w:pPr>
        <w:ind w:left="5040" w:hanging="360"/>
      </w:pPr>
      <w:rPr>
        <w:rFonts w:ascii="Symbol" w:hAnsi="Symbol" w:hint="default"/>
      </w:rPr>
    </w:lvl>
    <w:lvl w:ilvl="7" w:tplc="87B8047C">
      <w:start w:val="1"/>
      <w:numFmt w:val="bullet"/>
      <w:lvlText w:val="o"/>
      <w:lvlJc w:val="left"/>
      <w:pPr>
        <w:ind w:left="5760" w:hanging="360"/>
      </w:pPr>
      <w:rPr>
        <w:rFonts w:ascii="Courier New" w:hAnsi="Courier New" w:hint="default"/>
      </w:rPr>
    </w:lvl>
    <w:lvl w:ilvl="8" w:tplc="566611FE">
      <w:start w:val="1"/>
      <w:numFmt w:val="bullet"/>
      <w:lvlText w:val=""/>
      <w:lvlJc w:val="left"/>
      <w:pPr>
        <w:ind w:left="6480" w:hanging="360"/>
      </w:pPr>
      <w:rPr>
        <w:rFonts w:ascii="Wingdings" w:hAnsi="Wingdings" w:hint="default"/>
      </w:rPr>
    </w:lvl>
  </w:abstractNum>
  <w:abstractNum w:abstractNumId="14" w15:restartNumberingAfterBreak="0">
    <w:nsid w:val="74CD3661"/>
    <w:multiLevelType w:val="hybridMultilevel"/>
    <w:tmpl w:val="755E05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D2D0DD0"/>
    <w:multiLevelType w:val="hybridMultilevel"/>
    <w:tmpl w:val="D0CA7B88"/>
    <w:lvl w:ilvl="0" w:tplc="9A04FFF0">
      <w:start w:val="1"/>
      <w:numFmt w:val="lowerLetter"/>
      <w:lvlText w:val="%1."/>
      <w:lvlJc w:val="left"/>
      <w:pPr>
        <w:ind w:left="1080" w:hanging="360"/>
      </w:pPr>
      <w:rPr>
        <w:rFonts w:hint="default"/>
      </w:rPr>
    </w:lvl>
    <w:lvl w:ilvl="1" w:tplc="34090019">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6" w15:restartNumberingAfterBreak="0">
    <w:nsid w:val="7ECC2732"/>
    <w:multiLevelType w:val="multilevel"/>
    <w:tmpl w:val="B9742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lvlOverride w:ilvl="0">
      <w:lvl w:ilvl="0">
        <w:numFmt w:val="lowerLetter"/>
        <w:lvlText w:val="%1."/>
        <w:lvlJc w:val="left"/>
      </w:lvl>
    </w:lvlOverride>
  </w:num>
  <w:num w:numId="2">
    <w:abstractNumId w:val="11"/>
  </w:num>
  <w:num w:numId="3">
    <w:abstractNumId w:val="5"/>
  </w:num>
  <w:num w:numId="4">
    <w:abstractNumId w:val="7"/>
  </w:num>
  <w:num w:numId="5">
    <w:abstractNumId w:val="8"/>
  </w:num>
  <w:num w:numId="6">
    <w:abstractNumId w:val="13"/>
  </w:num>
  <w:num w:numId="7">
    <w:abstractNumId w:val="14"/>
  </w:num>
  <w:num w:numId="8">
    <w:abstractNumId w:val="0"/>
  </w:num>
  <w:num w:numId="9">
    <w:abstractNumId w:val="1"/>
  </w:num>
  <w:num w:numId="10">
    <w:abstractNumId w:val="3"/>
  </w:num>
  <w:num w:numId="11">
    <w:abstractNumId w:val="15"/>
  </w:num>
  <w:num w:numId="12">
    <w:abstractNumId w:val="10"/>
  </w:num>
  <w:num w:numId="13">
    <w:abstractNumId w:val="2"/>
  </w:num>
  <w:num w:numId="14">
    <w:abstractNumId w:val="12"/>
  </w:num>
  <w:num w:numId="15">
    <w:abstractNumId w:val="9"/>
  </w:num>
  <w:num w:numId="16">
    <w:abstractNumId w:val="4"/>
  </w:num>
  <w:num w:numId="1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herine Jane Coronel">
    <w15:presenceInfo w15:providerId="None" w15:userId="Sherine Jane Corone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revisionView w:markup="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608FAF25"/>
    <w:rsid w:val="000004DD"/>
    <w:rsid w:val="00000EC1"/>
    <w:rsid w:val="00001CF6"/>
    <w:rsid w:val="00003004"/>
    <w:rsid w:val="00003388"/>
    <w:rsid w:val="000056B5"/>
    <w:rsid w:val="00006541"/>
    <w:rsid w:val="00006E3C"/>
    <w:rsid w:val="00010CB3"/>
    <w:rsid w:val="00012748"/>
    <w:rsid w:val="00012828"/>
    <w:rsid w:val="00013BF6"/>
    <w:rsid w:val="0001400A"/>
    <w:rsid w:val="00014E5B"/>
    <w:rsid w:val="00015F36"/>
    <w:rsid w:val="00020ABA"/>
    <w:rsid w:val="00025141"/>
    <w:rsid w:val="0003029C"/>
    <w:rsid w:val="000307D9"/>
    <w:rsid w:val="00031319"/>
    <w:rsid w:val="00032119"/>
    <w:rsid w:val="00036AEF"/>
    <w:rsid w:val="00044ECE"/>
    <w:rsid w:val="000464F9"/>
    <w:rsid w:val="00047462"/>
    <w:rsid w:val="00051A5B"/>
    <w:rsid w:val="00051CBD"/>
    <w:rsid w:val="00052A8F"/>
    <w:rsid w:val="00052E94"/>
    <w:rsid w:val="00055421"/>
    <w:rsid w:val="0006155B"/>
    <w:rsid w:val="00061A81"/>
    <w:rsid w:val="00063DF1"/>
    <w:rsid w:val="00065167"/>
    <w:rsid w:val="00066502"/>
    <w:rsid w:val="000672EA"/>
    <w:rsid w:val="000674B2"/>
    <w:rsid w:val="00067879"/>
    <w:rsid w:val="0007121E"/>
    <w:rsid w:val="000713AF"/>
    <w:rsid w:val="00071C0D"/>
    <w:rsid w:val="00072EF9"/>
    <w:rsid w:val="00077DD8"/>
    <w:rsid w:val="000800ED"/>
    <w:rsid w:val="00086275"/>
    <w:rsid w:val="0009136E"/>
    <w:rsid w:val="00091EC9"/>
    <w:rsid w:val="0009465F"/>
    <w:rsid w:val="00094EE7"/>
    <w:rsid w:val="00095578"/>
    <w:rsid w:val="00096468"/>
    <w:rsid w:val="000A2E5D"/>
    <w:rsid w:val="000A6F73"/>
    <w:rsid w:val="000B1151"/>
    <w:rsid w:val="000B1E15"/>
    <w:rsid w:val="000B3285"/>
    <w:rsid w:val="000B5425"/>
    <w:rsid w:val="000C0420"/>
    <w:rsid w:val="000C1A6A"/>
    <w:rsid w:val="000C4E37"/>
    <w:rsid w:val="000D4D18"/>
    <w:rsid w:val="000D58B6"/>
    <w:rsid w:val="000E0424"/>
    <w:rsid w:val="000E359B"/>
    <w:rsid w:val="000E459D"/>
    <w:rsid w:val="000F1B30"/>
    <w:rsid w:val="000F334D"/>
    <w:rsid w:val="00101A30"/>
    <w:rsid w:val="00104208"/>
    <w:rsid w:val="00104AFE"/>
    <w:rsid w:val="00107ED1"/>
    <w:rsid w:val="0011093B"/>
    <w:rsid w:val="00111E57"/>
    <w:rsid w:val="00114CFE"/>
    <w:rsid w:val="00115B7F"/>
    <w:rsid w:val="001207D3"/>
    <w:rsid w:val="00120DCD"/>
    <w:rsid w:val="001220F0"/>
    <w:rsid w:val="0012220F"/>
    <w:rsid w:val="001228C1"/>
    <w:rsid w:val="00122DC4"/>
    <w:rsid w:val="0012656A"/>
    <w:rsid w:val="00130AED"/>
    <w:rsid w:val="0013169B"/>
    <w:rsid w:val="00132AF3"/>
    <w:rsid w:val="00134912"/>
    <w:rsid w:val="00140ED8"/>
    <w:rsid w:val="00145E6A"/>
    <w:rsid w:val="00151A5D"/>
    <w:rsid w:val="00152A65"/>
    <w:rsid w:val="00154B16"/>
    <w:rsid w:val="00155B64"/>
    <w:rsid w:val="00155B9F"/>
    <w:rsid w:val="00156BB4"/>
    <w:rsid w:val="00162142"/>
    <w:rsid w:val="00164E09"/>
    <w:rsid w:val="00166482"/>
    <w:rsid w:val="001715F9"/>
    <w:rsid w:val="0017379E"/>
    <w:rsid w:val="00175DAD"/>
    <w:rsid w:val="00181F20"/>
    <w:rsid w:val="00182616"/>
    <w:rsid w:val="001845CC"/>
    <w:rsid w:val="001860CD"/>
    <w:rsid w:val="00190322"/>
    <w:rsid w:val="00190CA3"/>
    <w:rsid w:val="001911EC"/>
    <w:rsid w:val="001918E3"/>
    <w:rsid w:val="00192FC1"/>
    <w:rsid w:val="00194138"/>
    <w:rsid w:val="001A133D"/>
    <w:rsid w:val="001A28EA"/>
    <w:rsid w:val="001A6D22"/>
    <w:rsid w:val="001B0C41"/>
    <w:rsid w:val="001B2C5D"/>
    <w:rsid w:val="001B6806"/>
    <w:rsid w:val="001B720E"/>
    <w:rsid w:val="001B7609"/>
    <w:rsid w:val="001C0BE8"/>
    <w:rsid w:val="001C0DCB"/>
    <w:rsid w:val="001C2F9D"/>
    <w:rsid w:val="001D0547"/>
    <w:rsid w:val="001D3CA3"/>
    <w:rsid w:val="001D6236"/>
    <w:rsid w:val="001D6543"/>
    <w:rsid w:val="001E0515"/>
    <w:rsid w:val="001E0602"/>
    <w:rsid w:val="001E2904"/>
    <w:rsid w:val="001E3A65"/>
    <w:rsid w:val="001E4CAD"/>
    <w:rsid w:val="001E7D90"/>
    <w:rsid w:val="001F7A5C"/>
    <w:rsid w:val="00201EBD"/>
    <w:rsid w:val="0020515E"/>
    <w:rsid w:val="00210AFC"/>
    <w:rsid w:val="0021375F"/>
    <w:rsid w:val="00214776"/>
    <w:rsid w:val="0021596D"/>
    <w:rsid w:val="00221A79"/>
    <w:rsid w:val="00223C3E"/>
    <w:rsid w:val="00224895"/>
    <w:rsid w:val="00224A48"/>
    <w:rsid w:val="00224AE4"/>
    <w:rsid w:val="00225747"/>
    <w:rsid w:val="00225F33"/>
    <w:rsid w:val="002338F1"/>
    <w:rsid w:val="00233F88"/>
    <w:rsid w:val="002342E2"/>
    <w:rsid w:val="002358AE"/>
    <w:rsid w:val="00236ED5"/>
    <w:rsid w:val="002407AB"/>
    <w:rsid w:val="00242EAE"/>
    <w:rsid w:val="00257FAF"/>
    <w:rsid w:val="00260E4F"/>
    <w:rsid w:val="0026475B"/>
    <w:rsid w:val="002668E2"/>
    <w:rsid w:val="0027077F"/>
    <w:rsid w:val="0027305F"/>
    <w:rsid w:val="002734DF"/>
    <w:rsid w:val="00276BE4"/>
    <w:rsid w:val="0028093D"/>
    <w:rsid w:val="0028132C"/>
    <w:rsid w:val="00283BFD"/>
    <w:rsid w:val="00283F7F"/>
    <w:rsid w:val="00284460"/>
    <w:rsid w:val="002848C6"/>
    <w:rsid w:val="00296F9C"/>
    <w:rsid w:val="00297ABD"/>
    <w:rsid w:val="002A2451"/>
    <w:rsid w:val="002A297E"/>
    <w:rsid w:val="002A4722"/>
    <w:rsid w:val="002B328A"/>
    <w:rsid w:val="002C201A"/>
    <w:rsid w:val="002C5491"/>
    <w:rsid w:val="002D5005"/>
    <w:rsid w:val="002E29D1"/>
    <w:rsid w:val="002E6AB6"/>
    <w:rsid w:val="002E7EAF"/>
    <w:rsid w:val="002F098D"/>
    <w:rsid w:val="002F12A6"/>
    <w:rsid w:val="002F1B52"/>
    <w:rsid w:val="002F281D"/>
    <w:rsid w:val="002F307A"/>
    <w:rsid w:val="002F7873"/>
    <w:rsid w:val="002F7DA9"/>
    <w:rsid w:val="00300870"/>
    <w:rsid w:val="00301FA8"/>
    <w:rsid w:val="00305E30"/>
    <w:rsid w:val="003102A9"/>
    <w:rsid w:val="00310854"/>
    <w:rsid w:val="0031097B"/>
    <w:rsid w:val="00313301"/>
    <w:rsid w:val="00314533"/>
    <w:rsid w:val="00314851"/>
    <w:rsid w:val="00314CAC"/>
    <w:rsid w:val="0031557C"/>
    <w:rsid w:val="00323CB1"/>
    <w:rsid w:val="0032514D"/>
    <w:rsid w:val="00332295"/>
    <w:rsid w:val="00332DB7"/>
    <w:rsid w:val="00334704"/>
    <w:rsid w:val="00334E13"/>
    <w:rsid w:val="00337B5B"/>
    <w:rsid w:val="00341A14"/>
    <w:rsid w:val="00342AA0"/>
    <w:rsid w:val="003449FE"/>
    <w:rsid w:val="00346B80"/>
    <w:rsid w:val="00346EC0"/>
    <w:rsid w:val="0035145C"/>
    <w:rsid w:val="00352B41"/>
    <w:rsid w:val="0035359E"/>
    <w:rsid w:val="00361687"/>
    <w:rsid w:val="00361EED"/>
    <w:rsid w:val="00365C25"/>
    <w:rsid w:val="00366103"/>
    <w:rsid w:val="00367023"/>
    <w:rsid w:val="0036758D"/>
    <w:rsid w:val="00370CC4"/>
    <w:rsid w:val="003711E4"/>
    <w:rsid w:val="003718D9"/>
    <w:rsid w:val="0037202F"/>
    <w:rsid w:val="0037453C"/>
    <w:rsid w:val="00374541"/>
    <w:rsid w:val="003802FD"/>
    <w:rsid w:val="003817A4"/>
    <w:rsid w:val="00383358"/>
    <w:rsid w:val="00385574"/>
    <w:rsid w:val="003873DB"/>
    <w:rsid w:val="00387DF7"/>
    <w:rsid w:val="00391692"/>
    <w:rsid w:val="00391AB9"/>
    <w:rsid w:val="00393CCA"/>
    <w:rsid w:val="003945A0"/>
    <w:rsid w:val="00395322"/>
    <w:rsid w:val="003A097E"/>
    <w:rsid w:val="003A4A74"/>
    <w:rsid w:val="003A7EDB"/>
    <w:rsid w:val="003B44AD"/>
    <w:rsid w:val="003B4CB2"/>
    <w:rsid w:val="003B5E5F"/>
    <w:rsid w:val="003B6745"/>
    <w:rsid w:val="003C409E"/>
    <w:rsid w:val="003C52FC"/>
    <w:rsid w:val="003C694E"/>
    <w:rsid w:val="003C6B86"/>
    <w:rsid w:val="003D1883"/>
    <w:rsid w:val="003D1C38"/>
    <w:rsid w:val="003D7A1D"/>
    <w:rsid w:val="003E37FF"/>
    <w:rsid w:val="003E3B82"/>
    <w:rsid w:val="003E4C40"/>
    <w:rsid w:val="003E5CB4"/>
    <w:rsid w:val="003E634D"/>
    <w:rsid w:val="003E6767"/>
    <w:rsid w:val="003E687D"/>
    <w:rsid w:val="003E7133"/>
    <w:rsid w:val="003F124F"/>
    <w:rsid w:val="003F354D"/>
    <w:rsid w:val="003F384D"/>
    <w:rsid w:val="003F5622"/>
    <w:rsid w:val="004011DF"/>
    <w:rsid w:val="00403E1F"/>
    <w:rsid w:val="00405130"/>
    <w:rsid w:val="00405BC0"/>
    <w:rsid w:val="004062D0"/>
    <w:rsid w:val="004079EA"/>
    <w:rsid w:val="00410E65"/>
    <w:rsid w:val="00412361"/>
    <w:rsid w:val="00412711"/>
    <w:rsid w:val="004142C8"/>
    <w:rsid w:val="00416EAD"/>
    <w:rsid w:val="00423461"/>
    <w:rsid w:val="004247BA"/>
    <w:rsid w:val="004248EB"/>
    <w:rsid w:val="00425967"/>
    <w:rsid w:val="00427F66"/>
    <w:rsid w:val="004311D6"/>
    <w:rsid w:val="00432792"/>
    <w:rsid w:val="00432D2E"/>
    <w:rsid w:val="00433276"/>
    <w:rsid w:val="004339F4"/>
    <w:rsid w:val="00434375"/>
    <w:rsid w:val="00435F57"/>
    <w:rsid w:val="00440B90"/>
    <w:rsid w:val="00443073"/>
    <w:rsid w:val="00445647"/>
    <w:rsid w:val="00445F14"/>
    <w:rsid w:val="00454FB7"/>
    <w:rsid w:val="00456625"/>
    <w:rsid w:val="004630D5"/>
    <w:rsid w:val="004633D2"/>
    <w:rsid w:val="004676D6"/>
    <w:rsid w:val="004679C2"/>
    <w:rsid w:val="0047229E"/>
    <w:rsid w:val="00472F86"/>
    <w:rsid w:val="004753E8"/>
    <w:rsid w:val="00475871"/>
    <w:rsid w:val="0048255A"/>
    <w:rsid w:val="00484516"/>
    <w:rsid w:val="0049164F"/>
    <w:rsid w:val="0049558F"/>
    <w:rsid w:val="00495C46"/>
    <w:rsid w:val="00495FB7"/>
    <w:rsid w:val="00496452"/>
    <w:rsid w:val="004A0CC0"/>
    <w:rsid w:val="004B0EF6"/>
    <w:rsid w:val="004B1510"/>
    <w:rsid w:val="004B36FC"/>
    <w:rsid w:val="004C0A8B"/>
    <w:rsid w:val="004C0BAB"/>
    <w:rsid w:val="004C30D8"/>
    <w:rsid w:val="004C4FBC"/>
    <w:rsid w:val="004D2282"/>
    <w:rsid w:val="004D321C"/>
    <w:rsid w:val="004D5BBB"/>
    <w:rsid w:val="004E043E"/>
    <w:rsid w:val="004E15B9"/>
    <w:rsid w:val="004E239C"/>
    <w:rsid w:val="004F1A71"/>
    <w:rsid w:val="004F31AF"/>
    <w:rsid w:val="00501D19"/>
    <w:rsid w:val="005044FD"/>
    <w:rsid w:val="00507308"/>
    <w:rsid w:val="00507F80"/>
    <w:rsid w:val="00511CC2"/>
    <w:rsid w:val="00511F34"/>
    <w:rsid w:val="005148FE"/>
    <w:rsid w:val="00517173"/>
    <w:rsid w:val="005172B2"/>
    <w:rsid w:val="00521417"/>
    <w:rsid w:val="005227AD"/>
    <w:rsid w:val="00525B80"/>
    <w:rsid w:val="00530D1D"/>
    <w:rsid w:val="0053399E"/>
    <w:rsid w:val="00534E83"/>
    <w:rsid w:val="00535F86"/>
    <w:rsid w:val="00541905"/>
    <w:rsid w:val="00541D49"/>
    <w:rsid w:val="00544BB8"/>
    <w:rsid w:val="00545CFF"/>
    <w:rsid w:val="00546633"/>
    <w:rsid w:val="00547C6F"/>
    <w:rsid w:val="00550441"/>
    <w:rsid w:val="00551B59"/>
    <w:rsid w:val="00560A3C"/>
    <w:rsid w:val="00560E9A"/>
    <w:rsid w:val="0056227E"/>
    <w:rsid w:val="00562BEA"/>
    <w:rsid w:val="00564F56"/>
    <w:rsid w:val="00570466"/>
    <w:rsid w:val="0057183B"/>
    <w:rsid w:val="005721BE"/>
    <w:rsid w:val="00573DFF"/>
    <w:rsid w:val="00577417"/>
    <w:rsid w:val="00581F58"/>
    <w:rsid w:val="00582D7B"/>
    <w:rsid w:val="00585840"/>
    <w:rsid w:val="00586061"/>
    <w:rsid w:val="0058624C"/>
    <w:rsid w:val="00586837"/>
    <w:rsid w:val="00586C32"/>
    <w:rsid w:val="005871A3"/>
    <w:rsid w:val="005902BF"/>
    <w:rsid w:val="005915F2"/>
    <w:rsid w:val="0059249F"/>
    <w:rsid w:val="00592926"/>
    <w:rsid w:val="00594686"/>
    <w:rsid w:val="00594E81"/>
    <w:rsid w:val="00594F97"/>
    <w:rsid w:val="005958AE"/>
    <w:rsid w:val="00595999"/>
    <w:rsid w:val="005970FB"/>
    <w:rsid w:val="005A2F68"/>
    <w:rsid w:val="005A42EB"/>
    <w:rsid w:val="005A4BC9"/>
    <w:rsid w:val="005A5BAB"/>
    <w:rsid w:val="005A7069"/>
    <w:rsid w:val="005A7409"/>
    <w:rsid w:val="005A7BB1"/>
    <w:rsid w:val="005B3D4B"/>
    <w:rsid w:val="005C1F6D"/>
    <w:rsid w:val="005C3FBC"/>
    <w:rsid w:val="005C55DE"/>
    <w:rsid w:val="005C642F"/>
    <w:rsid w:val="005D0420"/>
    <w:rsid w:val="005D107C"/>
    <w:rsid w:val="005E0810"/>
    <w:rsid w:val="005E36EF"/>
    <w:rsid w:val="005E3CB3"/>
    <w:rsid w:val="005E5360"/>
    <w:rsid w:val="005E5A78"/>
    <w:rsid w:val="005F1CB4"/>
    <w:rsid w:val="005F30D5"/>
    <w:rsid w:val="00600143"/>
    <w:rsid w:val="00602C13"/>
    <w:rsid w:val="00603FAE"/>
    <w:rsid w:val="0060567D"/>
    <w:rsid w:val="006077E3"/>
    <w:rsid w:val="00611691"/>
    <w:rsid w:val="00611E7A"/>
    <w:rsid w:val="006134F8"/>
    <w:rsid w:val="00613740"/>
    <w:rsid w:val="00613D65"/>
    <w:rsid w:val="0061492C"/>
    <w:rsid w:val="006168FB"/>
    <w:rsid w:val="00617B20"/>
    <w:rsid w:val="00620309"/>
    <w:rsid w:val="006234ED"/>
    <w:rsid w:val="00631C06"/>
    <w:rsid w:val="006400CA"/>
    <w:rsid w:val="00641324"/>
    <w:rsid w:val="00641F76"/>
    <w:rsid w:val="0064546B"/>
    <w:rsid w:val="00645E93"/>
    <w:rsid w:val="00646CB7"/>
    <w:rsid w:val="00652105"/>
    <w:rsid w:val="00652F3B"/>
    <w:rsid w:val="006532A4"/>
    <w:rsid w:val="006611D0"/>
    <w:rsid w:val="006676EB"/>
    <w:rsid w:val="00667D49"/>
    <w:rsid w:val="00674AB6"/>
    <w:rsid w:val="00675D78"/>
    <w:rsid w:val="00677277"/>
    <w:rsid w:val="006816F8"/>
    <w:rsid w:val="00682686"/>
    <w:rsid w:val="00682706"/>
    <w:rsid w:val="00683DB4"/>
    <w:rsid w:val="0068419A"/>
    <w:rsid w:val="00685240"/>
    <w:rsid w:val="00686B73"/>
    <w:rsid w:val="00692565"/>
    <w:rsid w:val="00694F65"/>
    <w:rsid w:val="0069559F"/>
    <w:rsid w:val="00697858"/>
    <w:rsid w:val="006A081A"/>
    <w:rsid w:val="006A1F2A"/>
    <w:rsid w:val="006A4C63"/>
    <w:rsid w:val="006A6BDF"/>
    <w:rsid w:val="006A7183"/>
    <w:rsid w:val="006A7AE5"/>
    <w:rsid w:val="006B4678"/>
    <w:rsid w:val="006B67F5"/>
    <w:rsid w:val="006C13BC"/>
    <w:rsid w:val="006C1A14"/>
    <w:rsid w:val="006C341D"/>
    <w:rsid w:val="006C45E4"/>
    <w:rsid w:val="006C563F"/>
    <w:rsid w:val="006C582E"/>
    <w:rsid w:val="006D0795"/>
    <w:rsid w:val="006D5941"/>
    <w:rsid w:val="006D5F0D"/>
    <w:rsid w:val="006D713F"/>
    <w:rsid w:val="006D7AEA"/>
    <w:rsid w:val="006E2305"/>
    <w:rsid w:val="006E35E2"/>
    <w:rsid w:val="006E40EE"/>
    <w:rsid w:val="006E551C"/>
    <w:rsid w:val="006E63B3"/>
    <w:rsid w:val="006E7E81"/>
    <w:rsid w:val="006F3EFE"/>
    <w:rsid w:val="006F511C"/>
    <w:rsid w:val="00701657"/>
    <w:rsid w:val="007016F6"/>
    <w:rsid w:val="007035C9"/>
    <w:rsid w:val="00705896"/>
    <w:rsid w:val="00710174"/>
    <w:rsid w:val="0071370B"/>
    <w:rsid w:val="00715AB0"/>
    <w:rsid w:val="00720249"/>
    <w:rsid w:val="007207E6"/>
    <w:rsid w:val="0072196D"/>
    <w:rsid w:val="00723D11"/>
    <w:rsid w:val="00724595"/>
    <w:rsid w:val="007245F0"/>
    <w:rsid w:val="0072671A"/>
    <w:rsid w:val="007271DE"/>
    <w:rsid w:val="00727F41"/>
    <w:rsid w:val="00733F18"/>
    <w:rsid w:val="00734D03"/>
    <w:rsid w:val="00735194"/>
    <w:rsid w:val="00735633"/>
    <w:rsid w:val="007431DA"/>
    <w:rsid w:val="00747D52"/>
    <w:rsid w:val="00747D53"/>
    <w:rsid w:val="00747FE5"/>
    <w:rsid w:val="00754159"/>
    <w:rsid w:val="00754230"/>
    <w:rsid w:val="0075472B"/>
    <w:rsid w:val="00754C90"/>
    <w:rsid w:val="0075546E"/>
    <w:rsid w:val="00760132"/>
    <w:rsid w:val="007616A4"/>
    <w:rsid w:val="0076172C"/>
    <w:rsid w:val="00762460"/>
    <w:rsid w:val="00766EB0"/>
    <w:rsid w:val="00767864"/>
    <w:rsid w:val="007739A5"/>
    <w:rsid w:val="00776626"/>
    <w:rsid w:val="00783338"/>
    <w:rsid w:val="00784F28"/>
    <w:rsid w:val="0078631A"/>
    <w:rsid w:val="00786371"/>
    <w:rsid w:val="00786C8B"/>
    <w:rsid w:val="007872FD"/>
    <w:rsid w:val="007906CD"/>
    <w:rsid w:val="007906D0"/>
    <w:rsid w:val="00791254"/>
    <w:rsid w:val="00791D42"/>
    <w:rsid w:val="007929AD"/>
    <w:rsid w:val="007A4E92"/>
    <w:rsid w:val="007A55C3"/>
    <w:rsid w:val="007A5AE8"/>
    <w:rsid w:val="007A6E18"/>
    <w:rsid w:val="007B47BA"/>
    <w:rsid w:val="007B7DDC"/>
    <w:rsid w:val="007C1978"/>
    <w:rsid w:val="007C2818"/>
    <w:rsid w:val="007D1491"/>
    <w:rsid w:val="007D4150"/>
    <w:rsid w:val="007D4E7E"/>
    <w:rsid w:val="007D5833"/>
    <w:rsid w:val="007D6677"/>
    <w:rsid w:val="007D7679"/>
    <w:rsid w:val="007E0C40"/>
    <w:rsid w:val="007E5047"/>
    <w:rsid w:val="007E555D"/>
    <w:rsid w:val="007E55CD"/>
    <w:rsid w:val="007E59A0"/>
    <w:rsid w:val="007E6297"/>
    <w:rsid w:val="007E79E8"/>
    <w:rsid w:val="007E7EBF"/>
    <w:rsid w:val="007F3937"/>
    <w:rsid w:val="007F45C1"/>
    <w:rsid w:val="007F7EAD"/>
    <w:rsid w:val="00802987"/>
    <w:rsid w:val="00807B04"/>
    <w:rsid w:val="00810C48"/>
    <w:rsid w:val="00812E3B"/>
    <w:rsid w:val="00813D6A"/>
    <w:rsid w:val="00814B0A"/>
    <w:rsid w:val="0082248C"/>
    <w:rsid w:val="00823409"/>
    <w:rsid w:val="00823A81"/>
    <w:rsid w:val="008251AE"/>
    <w:rsid w:val="00826288"/>
    <w:rsid w:val="008304B9"/>
    <w:rsid w:val="00833EF1"/>
    <w:rsid w:val="008352C0"/>
    <w:rsid w:val="008379CF"/>
    <w:rsid w:val="00844231"/>
    <w:rsid w:val="00844888"/>
    <w:rsid w:val="0084594E"/>
    <w:rsid w:val="00850670"/>
    <w:rsid w:val="0085370E"/>
    <w:rsid w:val="0086037C"/>
    <w:rsid w:val="00862ABC"/>
    <w:rsid w:val="00863966"/>
    <w:rsid w:val="00863A81"/>
    <w:rsid w:val="00866053"/>
    <w:rsid w:val="008728DB"/>
    <w:rsid w:val="00874A97"/>
    <w:rsid w:val="00876DA1"/>
    <w:rsid w:val="008813DD"/>
    <w:rsid w:val="0088387A"/>
    <w:rsid w:val="00891050"/>
    <w:rsid w:val="008934B0"/>
    <w:rsid w:val="008946A4"/>
    <w:rsid w:val="008A0F70"/>
    <w:rsid w:val="008A156B"/>
    <w:rsid w:val="008A16CD"/>
    <w:rsid w:val="008A1E84"/>
    <w:rsid w:val="008A4FF7"/>
    <w:rsid w:val="008A53E0"/>
    <w:rsid w:val="008B29E4"/>
    <w:rsid w:val="008B3137"/>
    <w:rsid w:val="008B3C23"/>
    <w:rsid w:val="008B3DC0"/>
    <w:rsid w:val="008B3F23"/>
    <w:rsid w:val="008B4655"/>
    <w:rsid w:val="008B50C3"/>
    <w:rsid w:val="008B55F9"/>
    <w:rsid w:val="008B7BA8"/>
    <w:rsid w:val="008C0283"/>
    <w:rsid w:val="008C2572"/>
    <w:rsid w:val="008C43C3"/>
    <w:rsid w:val="008C6706"/>
    <w:rsid w:val="008D15FD"/>
    <w:rsid w:val="008D1B2A"/>
    <w:rsid w:val="008D3A10"/>
    <w:rsid w:val="008D45CA"/>
    <w:rsid w:val="008D5B40"/>
    <w:rsid w:val="008D6ECE"/>
    <w:rsid w:val="008E1C79"/>
    <w:rsid w:val="008E292B"/>
    <w:rsid w:val="008E3A57"/>
    <w:rsid w:val="008E3FF3"/>
    <w:rsid w:val="008E49F4"/>
    <w:rsid w:val="008E4C44"/>
    <w:rsid w:val="008E5113"/>
    <w:rsid w:val="008E708B"/>
    <w:rsid w:val="008F4977"/>
    <w:rsid w:val="008F60C7"/>
    <w:rsid w:val="00900BC5"/>
    <w:rsid w:val="00912486"/>
    <w:rsid w:val="0092251D"/>
    <w:rsid w:val="00923309"/>
    <w:rsid w:val="009265DE"/>
    <w:rsid w:val="00926EEB"/>
    <w:rsid w:val="00927D61"/>
    <w:rsid w:val="00934EFC"/>
    <w:rsid w:val="0093524F"/>
    <w:rsid w:val="0094150C"/>
    <w:rsid w:val="00944DA2"/>
    <w:rsid w:val="00953243"/>
    <w:rsid w:val="009536DA"/>
    <w:rsid w:val="009548B8"/>
    <w:rsid w:val="00964E17"/>
    <w:rsid w:val="0096522B"/>
    <w:rsid w:val="0097032C"/>
    <w:rsid w:val="00971369"/>
    <w:rsid w:val="00975F84"/>
    <w:rsid w:val="009777AE"/>
    <w:rsid w:val="0098152E"/>
    <w:rsid w:val="0098313B"/>
    <w:rsid w:val="00985426"/>
    <w:rsid w:val="009868C6"/>
    <w:rsid w:val="00990A81"/>
    <w:rsid w:val="009910C8"/>
    <w:rsid w:val="00992DEA"/>
    <w:rsid w:val="00996C15"/>
    <w:rsid w:val="00997FE5"/>
    <w:rsid w:val="009A05A6"/>
    <w:rsid w:val="009A233A"/>
    <w:rsid w:val="009A4A1A"/>
    <w:rsid w:val="009B31BE"/>
    <w:rsid w:val="009B32EA"/>
    <w:rsid w:val="009B3A07"/>
    <w:rsid w:val="009B57E3"/>
    <w:rsid w:val="009C27C6"/>
    <w:rsid w:val="009C3384"/>
    <w:rsid w:val="009C5120"/>
    <w:rsid w:val="009C701D"/>
    <w:rsid w:val="009D1281"/>
    <w:rsid w:val="009D2BAB"/>
    <w:rsid w:val="009D37C7"/>
    <w:rsid w:val="009D7C25"/>
    <w:rsid w:val="009E1ECB"/>
    <w:rsid w:val="009E3EC6"/>
    <w:rsid w:val="009E6CCB"/>
    <w:rsid w:val="00A0243D"/>
    <w:rsid w:val="00A03B3B"/>
    <w:rsid w:val="00A05DE2"/>
    <w:rsid w:val="00A06C18"/>
    <w:rsid w:val="00A07F4F"/>
    <w:rsid w:val="00A10EA8"/>
    <w:rsid w:val="00A12F8A"/>
    <w:rsid w:val="00A15D6C"/>
    <w:rsid w:val="00A23A83"/>
    <w:rsid w:val="00A24847"/>
    <w:rsid w:val="00A25CA6"/>
    <w:rsid w:val="00A25E88"/>
    <w:rsid w:val="00A27B38"/>
    <w:rsid w:val="00A3078D"/>
    <w:rsid w:val="00A30B9F"/>
    <w:rsid w:val="00A316FA"/>
    <w:rsid w:val="00A34DC7"/>
    <w:rsid w:val="00A43191"/>
    <w:rsid w:val="00A45BD2"/>
    <w:rsid w:val="00A477FE"/>
    <w:rsid w:val="00A5130F"/>
    <w:rsid w:val="00A51582"/>
    <w:rsid w:val="00A57FC7"/>
    <w:rsid w:val="00A600D2"/>
    <w:rsid w:val="00A60412"/>
    <w:rsid w:val="00A6391E"/>
    <w:rsid w:val="00A63E1A"/>
    <w:rsid w:val="00A6485C"/>
    <w:rsid w:val="00A656E9"/>
    <w:rsid w:val="00A67502"/>
    <w:rsid w:val="00A67AB5"/>
    <w:rsid w:val="00A727FB"/>
    <w:rsid w:val="00A730D5"/>
    <w:rsid w:val="00A748FD"/>
    <w:rsid w:val="00A76B74"/>
    <w:rsid w:val="00A77A60"/>
    <w:rsid w:val="00A81E7C"/>
    <w:rsid w:val="00A83CFE"/>
    <w:rsid w:val="00A83DE8"/>
    <w:rsid w:val="00A84D7F"/>
    <w:rsid w:val="00A8709B"/>
    <w:rsid w:val="00A87AC3"/>
    <w:rsid w:val="00A91D9D"/>
    <w:rsid w:val="00A921A7"/>
    <w:rsid w:val="00A930D2"/>
    <w:rsid w:val="00A94931"/>
    <w:rsid w:val="00A94970"/>
    <w:rsid w:val="00A97763"/>
    <w:rsid w:val="00AA3E82"/>
    <w:rsid w:val="00AA515A"/>
    <w:rsid w:val="00AA61F1"/>
    <w:rsid w:val="00AB13FC"/>
    <w:rsid w:val="00AB3CB9"/>
    <w:rsid w:val="00AB3D78"/>
    <w:rsid w:val="00AB46E1"/>
    <w:rsid w:val="00AB6DE0"/>
    <w:rsid w:val="00AB7F06"/>
    <w:rsid w:val="00AC214E"/>
    <w:rsid w:val="00AC2282"/>
    <w:rsid w:val="00AC23A9"/>
    <w:rsid w:val="00AC4ED0"/>
    <w:rsid w:val="00AC52FE"/>
    <w:rsid w:val="00AC6F50"/>
    <w:rsid w:val="00AC7BA3"/>
    <w:rsid w:val="00AD007F"/>
    <w:rsid w:val="00AD12B5"/>
    <w:rsid w:val="00AD1D65"/>
    <w:rsid w:val="00AD2C15"/>
    <w:rsid w:val="00AD5D38"/>
    <w:rsid w:val="00AD7AE6"/>
    <w:rsid w:val="00AE22B0"/>
    <w:rsid w:val="00AE3875"/>
    <w:rsid w:val="00AF05F8"/>
    <w:rsid w:val="00AF14D1"/>
    <w:rsid w:val="00AF2431"/>
    <w:rsid w:val="00AF496B"/>
    <w:rsid w:val="00AF5682"/>
    <w:rsid w:val="00AF662F"/>
    <w:rsid w:val="00AF665D"/>
    <w:rsid w:val="00B0526B"/>
    <w:rsid w:val="00B07AB2"/>
    <w:rsid w:val="00B115E9"/>
    <w:rsid w:val="00B13B77"/>
    <w:rsid w:val="00B16D19"/>
    <w:rsid w:val="00B2044F"/>
    <w:rsid w:val="00B20864"/>
    <w:rsid w:val="00B213BB"/>
    <w:rsid w:val="00B213CF"/>
    <w:rsid w:val="00B21ABB"/>
    <w:rsid w:val="00B23822"/>
    <w:rsid w:val="00B25106"/>
    <w:rsid w:val="00B25DF7"/>
    <w:rsid w:val="00B25E80"/>
    <w:rsid w:val="00B26723"/>
    <w:rsid w:val="00B26ECC"/>
    <w:rsid w:val="00B308FE"/>
    <w:rsid w:val="00B32A29"/>
    <w:rsid w:val="00B32FE6"/>
    <w:rsid w:val="00B33DDF"/>
    <w:rsid w:val="00B3654B"/>
    <w:rsid w:val="00B54190"/>
    <w:rsid w:val="00B567C6"/>
    <w:rsid w:val="00B60A43"/>
    <w:rsid w:val="00B6129A"/>
    <w:rsid w:val="00B622C8"/>
    <w:rsid w:val="00B62A89"/>
    <w:rsid w:val="00B64639"/>
    <w:rsid w:val="00B65C43"/>
    <w:rsid w:val="00B67A3F"/>
    <w:rsid w:val="00B7026F"/>
    <w:rsid w:val="00B70FD4"/>
    <w:rsid w:val="00B72653"/>
    <w:rsid w:val="00B732D3"/>
    <w:rsid w:val="00B73738"/>
    <w:rsid w:val="00B77FF0"/>
    <w:rsid w:val="00B93306"/>
    <w:rsid w:val="00B9425A"/>
    <w:rsid w:val="00BA0909"/>
    <w:rsid w:val="00BA11E4"/>
    <w:rsid w:val="00BA4894"/>
    <w:rsid w:val="00BA56A3"/>
    <w:rsid w:val="00BA6035"/>
    <w:rsid w:val="00BA6AAF"/>
    <w:rsid w:val="00BA7A15"/>
    <w:rsid w:val="00BB0488"/>
    <w:rsid w:val="00BB1DF2"/>
    <w:rsid w:val="00BB6868"/>
    <w:rsid w:val="00BC63C6"/>
    <w:rsid w:val="00BC7D8E"/>
    <w:rsid w:val="00BC7E45"/>
    <w:rsid w:val="00BD0C00"/>
    <w:rsid w:val="00BD13C5"/>
    <w:rsid w:val="00BD1EC7"/>
    <w:rsid w:val="00BD2311"/>
    <w:rsid w:val="00BD282D"/>
    <w:rsid w:val="00BD2A97"/>
    <w:rsid w:val="00BD30F8"/>
    <w:rsid w:val="00BD7F03"/>
    <w:rsid w:val="00BE03D9"/>
    <w:rsid w:val="00BE1DEE"/>
    <w:rsid w:val="00BF248C"/>
    <w:rsid w:val="00BF4367"/>
    <w:rsid w:val="00BF5FCD"/>
    <w:rsid w:val="00BF76D3"/>
    <w:rsid w:val="00BF785C"/>
    <w:rsid w:val="00C01FF2"/>
    <w:rsid w:val="00C022EA"/>
    <w:rsid w:val="00C05424"/>
    <w:rsid w:val="00C05FAA"/>
    <w:rsid w:val="00C10D36"/>
    <w:rsid w:val="00C12750"/>
    <w:rsid w:val="00C16C4E"/>
    <w:rsid w:val="00C2031D"/>
    <w:rsid w:val="00C22D80"/>
    <w:rsid w:val="00C22F69"/>
    <w:rsid w:val="00C23167"/>
    <w:rsid w:val="00C245FD"/>
    <w:rsid w:val="00C255F4"/>
    <w:rsid w:val="00C2626E"/>
    <w:rsid w:val="00C2652D"/>
    <w:rsid w:val="00C27348"/>
    <w:rsid w:val="00C31F6A"/>
    <w:rsid w:val="00C34D90"/>
    <w:rsid w:val="00C352AE"/>
    <w:rsid w:val="00C35C35"/>
    <w:rsid w:val="00C40358"/>
    <w:rsid w:val="00C42F3B"/>
    <w:rsid w:val="00C431CA"/>
    <w:rsid w:val="00C43AAE"/>
    <w:rsid w:val="00C454B5"/>
    <w:rsid w:val="00C45AFF"/>
    <w:rsid w:val="00C45D2A"/>
    <w:rsid w:val="00C476D2"/>
    <w:rsid w:val="00C51435"/>
    <w:rsid w:val="00C53137"/>
    <w:rsid w:val="00C55291"/>
    <w:rsid w:val="00C56E15"/>
    <w:rsid w:val="00C607FA"/>
    <w:rsid w:val="00C64299"/>
    <w:rsid w:val="00C656DC"/>
    <w:rsid w:val="00C748C4"/>
    <w:rsid w:val="00C74B2E"/>
    <w:rsid w:val="00C75CBA"/>
    <w:rsid w:val="00C76589"/>
    <w:rsid w:val="00C83952"/>
    <w:rsid w:val="00C87C83"/>
    <w:rsid w:val="00C90BB6"/>
    <w:rsid w:val="00C91F26"/>
    <w:rsid w:val="00C94197"/>
    <w:rsid w:val="00C977C2"/>
    <w:rsid w:val="00CB76D5"/>
    <w:rsid w:val="00CC0FA0"/>
    <w:rsid w:val="00CC27C9"/>
    <w:rsid w:val="00CD1B18"/>
    <w:rsid w:val="00CD40D9"/>
    <w:rsid w:val="00CD4A7E"/>
    <w:rsid w:val="00CD70FA"/>
    <w:rsid w:val="00CE609B"/>
    <w:rsid w:val="00CF1B31"/>
    <w:rsid w:val="00CF49F6"/>
    <w:rsid w:val="00CF6231"/>
    <w:rsid w:val="00D04467"/>
    <w:rsid w:val="00D047A3"/>
    <w:rsid w:val="00D10A4E"/>
    <w:rsid w:val="00D1198E"/>
    <w:rsid w:val="00D1430A"/>
    <w:rsid w:val="00D148C6"/>
    <w:rsid w:val="00D17113"/>
    <w:rsid w:val="00D17FB5"/>
    <w:rsid w:val="00D20610"/>
    <w:rsid w:val="00D22985"/>
    <w:rsid w:val="00D2786A"/>
    <w:rsid w:val="00D27EA5"/>
    <w:rsid w:val="00D322F8"/>
    <w:rsid w:val="00D3256C"/>
    <w:rsid w:val="00D33DBE"/>
    <w:rsid w:val="00D343E7"/>
    <w:rsid w:val="00D353A5"/>
    <w:rsid w:val="00D41C13"/>
    <w:rsid w:val="00D42F9A"/>
    <w:rsid w:val="00D529C7"/>
    <w:rsid w:val="00D52BF7"/>
    <w:rsid w:val="00D54C7D"/>
    <w:rsid w:val="00D55145"/>
    <w:rsid w:val="00D63578"/>
    <w:rsid w:val="00D67B59"/>
    <w:rsid w:val="00D72A7A"/>
    <w:rsid w:val="00D73D45"/>
    <w:rsid w:val="00D74C1B"/>
    <w:rsid w:val="00D752B7"/>
    <w:rsid w:val="00D76640"/>
    <w:rsid w:val="00D87227"/>
    <w:rsid w:val="00D872AB"/>
    <w:rsid w:val="00D9036F"/>
    <w:rsid w:val="00D91237"/>
    <w:rsid w:val="00D95158"/>
    <w:rsid w:val="00D9561C"/>
    <w:rsid w:val="00D957BC"/>
    <w:rsid w:val="00DA6183"/>
    <w:rsid w:val="00DA6BD4"/>
    <w:rsid w:val="00DB6B01"/>
    <w:rsid w:val="00DB7BAA"/>
    <w:rsid w:val="00DC2AA2"/>
    <w:rsid w:val="00DC3C24"/>
    <w:rsid w:val="00DC46F1"/>
    <w:rsid w:val="00DC50FA"/>
    <w:rsid w:val="00DD2084"/>
    <w:rsid w:val="00DD2694"/>
    <w:rsid w:val="00DD296A"/>
    <w:rsid w:val="00DD37F8"/>
    <w:rsid w:val="00DD445F"/>
    <w:rsid w:val="00DD689E"/>
    <w:rsid w:val="00DD6CD1"/>
    <w:rsid w:val="00DE3114"/>
    <w:rsid w:val="00DE410C"/>
    <w:rsid w:val="00DE4274"/>
    <w:rsid w:val="00DE4EC6"/>
    <w:rsid w:val="00DE75CC"/>
    <w:rsid w:val="00DF4A18"/>
    <w:rsid w:val="00DF6515"/>
    <w:rsid w:val="00E03851"/>
    <w:rsid w:val="00E03DC4"/>
    <w:rsid w:val="00E03E68"/>
    <w:rsid w:val="00E076A9"/>
    <w:rsid w:val="00E07BBD"/>
    <w:rsid w:val="00E11B33"/>
    <w:rsid w:val="00E11B53"/>
    <w:rsid w:val="00E1335D"/>
    <w:rsid w:val="00E15A3B"/>
    <w:rsid w:val="00E20950"/>
    <w:rsid w:val="00E20D1F"/>
    <w:rsid w:val="00E238CB"/>
    <w:rsid w:val="00E2448C"/>
    <w:rsid w:val="00E257AB"/>
    <w:rsid w:val="00E41328"/>
    <w:rsid w:val="00E462F0"/>
    <w:rsid w:val="00E473D4"/>
    <w:rsid w:val="00E476F0"/>
    <w:rsid w:val="00E501BD"/>
    <w:rsid w:val="00E5189E"/>
    <w:rsid w:val="00E5459E"/>
    <w:rsid w:val="00E6015E"/>
    <w:rsid w:val="00E60CEA"/>
    <w:rsid w:val="00E61C6A"/>
    <w:rsid w:val="00E63EEA"/>
    <w:rsid w:val="00E66CE7"/>
    <w:rsid w:val="00E7089A"/>
    <w:rsid w:val="00E72696"/>
    <w:rsid w:val="00E7347F"/>
    <w:rsid w:val="00E73C91"/>
    <w:rsid w:val="00E7496C"/>
    <w:rsid w:val="00E766E3"/>
    <w:rsid w:val="00E76B87"/>
    <w:rsid w:val="00E77801"/>
    <w:rsid w:val="00E803EF"/>
    <w:rsid w:val="00E8135F"/>
    <w:rsid w:val="00E83418"/>
    <w:rsid w:val="00E83702"/>
    <w:rsid w:val="00E83E3E"/>
    <w:rsid w:val="00E83EBD"/>
    <w:rsid w:val="00E85D34"/>
    <w:rsid w:val="00E9160B"/>
    <w:rsid w:val="00E92029"/>
    <w:rsid w:val="00E9234E"/>
    <w:rsid w:val="00EA262D"/>
    <w:rsid w:val="00EB4060"/>
    <w:rsid w:val="00EB463F"/>
    <w:rsid w:val="00EB65BA"/>
    <w:rsid w:val="00EB65E6"/>
    <w:rsid w:val="00EB6BB8"/>
    <w:rsid w:val="00EB7EBB"/>
    <w:rsid w:val="00EC1D93"/>
    <w:rsid w:val="00EC33DA"/>
    <w:rsid w:val="00EC3427"/>
    <w:rsid w:val="00EC371F"/>
    <w:rsid w:val="00EC402E"/>
    <w:rsid w:val="00EC4B71"/>
    <w:rsid w:val="00EC72DD"/>
    <w:rsid w:val="00EC7A04"/>
    <w:rsid w:val="00ED1333"/>
    <w:rsid w:val="00EE04C5"/>
    <w:rsid w:val="00EE2886"/>
    <w:rsid w:val="00EE3DD9"/>
    <w:rsid w:val="00EE53C9"/>
    <w:rsid w:val="00EE7491"/>
    <w:rsid w:val="00EE776B"/>
    <w:rsid w:val="00EF6659"/>
    <w:rsid w:val="00EF6730"/>
    <w:rsid w:val="00EF7633"/>
    <w:rsid w:val="00F01DCA"/>
    <w:rsid w:val="00F047E4"/>
    <w:rsid w:val="00F049D7"/>
    <w:rsid w:val="00F10AE0"/>
    <w:rsid w:val="00F12330"/>
    <w:rsid w:val="00F12EF7"/>
    <w:rsid w:val="00F13FF1"/>
    <w:rsid w:val="00F15F56"/>
    <w:rsid w:val="00F20FD5"/>
    <w:rsid w:val="00F21A79"/>
    <w:rsid w:val="00F24C0F"/>
    <w:rsid w:val="00F32AA9"/>
    <w:rsid w:val="00F33FF8"/>
    <w:rsid w:val="00F35489"/>
    <w:rsid w:val="00F354D9"/>
    <w:rsid w:val="00F35543"/>
    <w:rsid w:val="00F376ED"/>
    <w:rsid w:val="00F41C84"/>
    <w:rsid w:val="00F42140"/>
    <w:rsid w:val="00F444F2"/>
    <w:rsid w:val="00F4579A"/>
    <w:rsid w:val="00F46C50"/>
    <w:rsid w:val="00F4779D"/>
    <w:rsid w:val="00F47B67"/>
    <w:rsid w:val="00F5208B"/>
    <w:rsid w:val="00F552AF"/>
    <w:rsid w:val="00F5608C"/>
    <w:rsid w:val="00F607A8"/>
    <w:rsid w:val="00F618E7"/>
    <w:rsid w:val="00F61F1A"/>
    <w:rsid w:val="00F62101"/>
    <w:rsid w:val="00F622F1"/>
    <w:rsid w:val="00F63440"/>
    <w:rsid w:val="00F66A8C"/>
    <w:rsid w:val="00F70939"/>
    <w:rsid w:val="00F71481"/>
    <w:rsid w:val="00F73F7C"/>
    <w:rsid w:val="00F74292"/>
    <w:rsid w:val="00F74E70"/>
    <w:rsid w:val="00F76618"/>
    <w:rsid w:val="00F848C9"/>
    <w:rsid w:val="00F85750"/>
    <w:rsid w:val="00F87923"/>
    <w:rsid w:val="00F93B8A"/>
    <w:rsid w:val="00F96AB0"/>
    <w:rsid w:val="00FA04A2"/>
    <w:rsid w:val="00FA09F4"/>
    <w:rsid w:val="00FA126A"/>
    <w:rsid w:val="00FA3573"/>
    <w:rsid w:val="00FA36F3"/>
    <w:rsid w:val="00FA57CF"/>
    <w:rsid w:val="00FB67F3"/>
    <w:rsid w:val="00FB7454"/>
    <w:rsid w:val="00FC2858"/>
    <w:rsid w:val="00FC3844"/>
    <w:rsid w:val="00FC44F1"/>
    <w:rsid w:val="00FC5713"/>
    <w:rsid w:val="00FC5F3C"/>
    <w:rsid w:val="00FD2E71"/>
    <w:rsid w:val="00FD74ED"/>
    <w:rsid w:val="00FE3C1D"/>
    <w:rsid w:val="00FE4720"/>
    <w:rsid w:val="00FE4F73"/>
    <w:rsid w:val="00FF28C7"/>
    <w:rsid w:val="00FF6234"/>
    <w:rsid w:val="019166F0"/>
    <w:rsid w:val="021F54FA"/>
    <w:rsid w:val="02E8DBF7"/>
    <w:rsid w:val="03121AD3"/>
    <w:rsid w:val="051BE491"/>
    <w:rsid w:val="05503726"/>
    <w:rsid w:val="05C04FFF"/>
    <w:rsid w:val="065738C1"/>
    <w:rsid w:val="0916AE44"/>
    <w:rsid w:val="096AAA63"/>
    <w:rsid w:val="0B078D0E"/>
    <w:rsid w:val="0B8C2CCC"/>
    <w:rsid w:val="0D2F9D9A"/>
    <w:rsid w:val="0D7E4101"/>
    <w:rsid w:val="0D8B1432"/>
    <w:rsid w:val="185233E1"/>
    <w:rsid w:val="1BE7521D"/>
    <w:rsid w:val="2321E781"/>
    <w:rsid w:val="2374CDBF"/>
    <w:rsid w:val="2538E474"/>
    <w:rsid w:val="25A44D20"/>
    <w:rsid w:val="2AC5FD03"/>
    <w:rsid w:val="2B10F2D7"/>
    <w:rsid w:val="2B555DE1"/>
    <w:rsid w:val="2B868BA6"/>
    <w:rsid w:val="2E753E82"/>
    <w:rsid w:val="312A3149"/>
    <w:rsid w:val="329582EB"/>
    <w:rsid w:val="332DD2EE"/>
    <w:rsid w:val="34E22226"/>
    <w:rsid w:val="34FC57B5"/>
    <w:rsid w:val="39289FFB"/>
    <w:rsid w:val="3989A811"/>
    <w:rsid w:val="39C744D5"/>
    <w:rsid w:val="3E3412A9"/>
    <w:rsid w:val="3EE4448B"/>
    <w:rsid w:val="3F2D0F50"/>
    <w:rsid w:val="41CA1ED5"/>
    <w:rsid w:val="43EA2630"/>
    <w:rsid w:val="4436C1A9"/>
    <w:rsid w:val="44600C18"/>
    <w:rsid w:val="48271AAE"/>
    <w:rsid w:val="48A384E5"/>
    <w:rsid w:val="48D5D8C1"/>
    <w:rsid w:val="4CE2D648"/>
    <w:rsid w:val="4D92118B"/>
    <w:rsid w:val="4DC51985"/>
    <w:rsid w:val="4E36FCE3"/>
    <w:rsid w:val="4E426AAB"/>
    <w:rsid w:val="4E74811E"/>
    <w:rsid w:val="5092114C"/>
    <w:rsid w:val="50A70EE6"/>
    <w:rsid w:val="51B8A450"/>
    <w:rsid w:val="53DCCC9A"/>
    <w:rsid w:val="53E56D43"/>
    <w:rsid w:val="5651FA48"/>
    <w:rsid w:val="573FDEBD"/>
    <w:rsid w:val="5BF13346"/>
    <w:rsid w:val="5C9DB795"/>
    <w:rsid w:val="5CCAAA7F"/>
    <w:rsid w:val="5D906421"/>
    <w:rsid w:val="5E2AE634"/>
    <w:rsid w:val="5F7723DB"/>
    <w:rsid w:val="5FB9EFBB"/>
    <w:rsid w:val="60138C93"/>
    <w:rsid w:val="60571729"/>
    <w:rsid w:val="608FAF25"/>
    <w:rsid w:val="675C5B7B"/>
    <w:rsid w:val="6814FB35"/>
    <w:rsid w:val="6978F2AC"/>
    <w:rsid w:val="6A1E42AB"/>
    <w:rsid w:val="6B29B60F"/>
    <w:rsid w:val="6B8D2280"/>
    <w:rsid w:val="6CC40B62"/>
    <w:rsid w:val="6F769DEB"/>
    <w:rsid w:val="6FC15DCC"/>
    <w:rsid w:val="71311725"/>
    <w:rsid w:val="75325489"/>
    <w:rsid w:val="785FBFD2"/>
    <w:rsid w:val="78B17C4C"/>
    <w:rsid w:val="7992BEF1"/>
    <w:rsid w:val="7BA77947"/>
    <w:rsid w:val="7F31A3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8FAF25"/>
  <w15:chartTrackingRefBased/>
  <w15:docId w15:val="{0A0A86AE-F912-41EC-BC08-D53A345F3A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D37C7"/>
    <w:rPr>
      <w:rFonts w:asciiTheme="majorHAnsi" w:hAnsiTheme="majorHAnsi"/>
    </w:rPr>
  </w:style>
  <w:style w:type="paragraph" w:styleId="Heading1">
    <w:name w:val="heading 1"/>
    <w:basedOn w:val="Normal"/>
    <w:next w:val="Normal"/>
    <w:link w:val="Heading1Char"/>
    <w:uiPriority w:val="9"/>
    <w:qFormat/>
    <w:rsid w:val="00BD7F03"/>
    <w:pPr>
      <w:keepNext/>
      <w:keepLines/>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134912"/>
    <w:pPr>
      <w:keepNext/>
      <w:keepLines/>
      <w:spacing w:before="40" w:after="0"/>
      <w:outlineLvl w:val="1"/>
    </w:pPr>
    <w:rPr>
      <w:rFonts w:eastAsiaTheme="majorEastAsia"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1Light-Accent1">
    <w:name w:val="Grid Table 1 Light Accent 1"/>
    <w:basedOn w:val="TableNormal"/>
    <w:uiPriority w:val="46"/>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56227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227E"/>
  </w:style>
  <w:style w:type="paragraph" w:styleId="Footer">
    <w:name w:val="footer"/>
    <w:basedOn w:val="Normal"/>
    <w:link w:val="FooterChar"/>
    <w:uiPriority w:val="99"/>
    <w:unhideWhenUsed/>
    <w:rsid w:val="0056227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227E"/>
  </w:style>
  <w:style w:type="paragraph" w:styleId="NormalWeb">
    <w:name w:val="Normal (Web)"/>
    <w:basedOn w:val="Normal"/>
    <w:uiPriority w:val="99"/>
    <w:unhideWhenUsed/>
    <w:rsid w:val="0056227E"/>
    <w:pPr>
      <w:spacing w:before="100" w:beforeAutospacing="1" w:after="100" w:afterAutospacing="1" w:line="240" w:lineRule="auto"/>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56227E"/>
    <w:pPr>
      <w:spacing w:after="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56227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D7F03"/>
    <w:rPr>
      <w:rFonts w:ascii="Times New Roman" w:eastAsiaTheme="majorEastAsia" w:hAnsi="Times New Roman" w:cstheme="majorBidi"/>
      <w:b/>
      <w:sz w:val="32"/>
      <w:szCs w:val="32"/>
    </w:rPr>
  </w:style>
  <w:style w:type="table" w:styleId="GridTable1Light">
    <w:name w:val="Grid Table 1 Light"/>
    <w:basedOn w:val="TableNormal"/>
    <w:uiPriority w:val="46"/>
    <w:rsid w:val="00F3554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134912"/>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613D65"/>
    <w:pPr>
      <w:ind w:left="720"/>
      <w:contextualSpacing/>
    </w:pPr>
  </w:style>
  <w:style w:type="character" w:styleId="CommentReference">
    <w:name w:val="annotation reference"/>
    <w:basedOn w:val="DefaultParagraphFont"/>
    <w:uiPriority w:val="99"/>
    <w:semiHidden/>
    <w:unhideWhenUsed/>
    <w:rsid w:val="006D5941"/>
    <w:rPr>
      <w:sz w:val="16"/>
      <w:szCs w:val="16"/>
    </w:rPr>
  </w:style>
  <w:style w:type="paragraph" w:styleId="CommentText">
    <w:name w:val="annotation text"/>
    <w:basedOn w:val="Normal"/>
    <w:link w:val="CommentTextChar"/>
    <w:uiPriority w:val="99"/>
    <w:semiHidden/>
    <w:unhideWhenUsed/>
    <w:rsid w:val="006D5941"/>
    <w:pPr>
      <w:spacing w:line="240" w:lineRule="auto"/>
    </w:pPr>
    <w:rPr>
      <w:sz w:val="20"/>
      <w:szCs w:val="20"/>
    </w:rPr>
  </w:style>
  <w:style w:type="character" w:customStyle="1" w:styleId="CommentTextChar">
    <w:name w:val="Comment Text Char"/>
    <w:basedOn w:val="DefaultParagraphFont"/>
    <w:link w:val="CommentText"/>
    <w:uiPriority w:val="99"/>
    <w:semiHidden/>
    <w:rsid w:val="006D5941"/>
    <w:rPr>
      <w:sz w:val="20"/>
      <w:szCs w:val="20"/>
    </w:rPr>
  </w:style>
  <w:style w:type="paragraph" w:styleId="CommentSubject">
    <w:name w:val="annotation subject"/>
    <w:basedOn w:val="CommentText"/>
    <w:next w:val="CommentText"/>
    <w:link w:val="CommentSubjectChar"/>
    <w:uiPriority w:val="99"/>
    <w:semiHidden/>
    <w:unhideWhenUsed/>
    <w:rsid w:val="006D5941"/>
    <w:rPr>
      <w:b/>
      <w:bCs/>
    </w:rPr>
  </w:style>
  <w:style w:type="character" w:customStyle="1" w:styleId="CommentSubjectChar">
    <w:name w:val="Comment Subject Char"/>
    <w:basedOn w:val="CommentTextChar"/>
    <w:link w:val="CommentSubject"/>
    <w:uiPriority w:val="99"/>
    <w:semiHidden/>
    <w:rsid w:val="006D5941"/>
    <w:rPr>
      <w:b/>
      <w:bCs/>
      <w:sz w:val="20"/>
      <w:szCs w:val="20"/>
    </w:rPr>
  </w:style>
  <w:style w:type="paragraph" w:styleId="BalloonText">
    <w:name w:val="Balloon Text"/>
    <w:basedOn w:val="Normal"/>
    <w:link w:val="BalloonTextChar"/>
    <w:uiPriority w:val="99"/>
    <w:semiHidden/>
    <w:unhideWhenUsed/>
    <w:rsid w:val="006D594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D5941"/>
    <w:rPr>
      <w:rFonts w:ascii="Segoe UI" w:hAnsi="Segoe UI" w:cs="Segoe UI"/>
      <w:sz w:val="18"/>
      <w:szCs w:val="18"/>
    </w:rPr>
  </w:style>
  <w:style w:type="paragraph" w:styleId="Revision">
    <w:name w:val="Revision"/>
    <w:hidden/>
    <w:uiPriority w:val="99"/>
    <w:semiHidden/>
    <w:rsid w:val="006D5941"/>
    <w:pPr>
      <w:spacing w:after="0" w:line="240" w:lineRule="auto"/>
    </w:pPr>
  </w:style>
  <w:style w:type="paragraph" w:styleId="TOCHeading">
    <w:name w:val="TOC Heading"/>
    <w:basedOn w:val="Heading1"/>
    <w:next w:val="Normal"/>
    <w:uiPriority w:val="39"/>
    <w:unhideWhenUsed/>
    <w:qFormat/>
    <w:rsid w:val="00D9561C"/>
    <w:pPr>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A748FD"/>
    <w:pPr>
      <w:tabs>
        <w:tab w:val="right" w:leader="dot" w:pos="9350"/>
      </w:tabs>
      <w:spacing w:after="100" w:line="276" w:lineRule="auto"/>
    </w:pPr>
  </w:style>
  <w:style w:type="paragraph" w:styleId="TOC2">
    <w:name w:val="toc 2"/>
    <w:basedOn w:val="Normal"/>
    <w:next w:val="Normal"/>
    <w:autoRedefine/>
    <w:uiPriority w:val="39"/>
    <w:unhideWhenUsed/>
    <w:rsid w:val="00D9561C"/>
    <w:pPr>
      <w:spacing w:after="100"/>
      <w:ind w:left="220"/>
    </w:pPr>
  </w:style>
  <w:style w:type="character" w:styleId="Hyperlink">
    <w:name w:val="Hyperlink"/>
    <w:basedOn w:val="DefaultParagraphFont"/>
    <w:uiPriority w:val="99"/>
    <w:unhideWhenUsed/>
    <w:rsid w:val="00D9561C"/>
    <w:rPr>
      <w:color w:val="0563C1" w:themeColor="hyperlink"/>
      <w:u w:val="single"/>
    </w:rPr>
  </w:style>
  <w:style w:type="table" w:styleId="GridTable4-Accent5">
    <w:name w:val="Grid Table 4 Accent 5"/>
    <w:basedOn w:val="TableNormal"/>
    <w:uiPriority w:val="49"/>
    <w:rsid w:val="00B0526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EndnoteText">
    <w:name w:val="endnote text"/>
    <w:basedOn w:val="Normal"/>
    <w:link w:val="EndnoteTextChar"/>
    <w:uiPriority w:val="99"/>
    <w:unhideWhenUsed/>
    <w:rsid w:val="00276BE4"/>
    <w:pPr>
      <w:spacing w:after="0" w:line="240" w:lineRule="auto"/>
    </w:pPr>
    <w:rPr>
      <w:sz w:val="20"/>
      <w:szCs w:val="20"/>
    </w:rPr>
  </w:style>
  <w:style w:type="character" w:customStyle="1" w:styleId="EndnoteTextChar">
    <w:name w:val="Endnote Text Char"/>
    <w:basedOn w:val="DefaultParagraphFont"/>
    <w:link w:val="EndnoteText"/>
    <w:uiPriority w:val="99"/>
    <w:rsid w:val="00276BE4"/>
    <w:rPr>
      <w:sz w:val="20"/>
      <w:szCs w:val="20"/>
    </w:rPr>
  </w:style>
  <w:style w:type="character" w:styleId="EndnoteReference">
    <w:name w:val="endnote reference"/>
    <w:basedOn w:val="DefaultParagraphFont"/>
    <w:uiPriority w:val="99"/>
    <w:semiHidden/>
    <w:unhideWhenUsed/>
    <w:rsid w:val="00276BE4"/>
    <w:rPr>
      <w:vertAlign w:val="superscript"/>
    </w:rPr>
  </w:style>
  <w:style w:type="paragraph" w:styleId="FootnoteText">
    <w:name w:val="footnote text"/>
    <w:basedOn w:val="Normal"/>
    <w:link w:val="FootnoteTextChar"/>
    <w:uiPriority w:val="99"/>
    <w:semiHidden/>
    <w:unhideWhenUsed/>
    <w:rsid w:val="00F618E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618E7"/>
    <w:rPr>
      <w:sz w:val="20"/>
      <w:szCs w:val="20"/>
    </w:rPr>
  </w:style>
  <w:style w:type="character" w:styleId="FootnoteReference">
    <w:name w:val="footnote reference"/>
    <w:basedOn w:val="DefaultParagraphFont"/>
    <w:uiPriority w:val="99"/>
    <w:semiHidden/>
    <w:unhideWhenUsed/>
    <w:rsid w:val="00F618E7"/>
    <w:rPr>
      <w:vertAlign w:val="superscript"/>
    </w:rPr>
  </w:style>
  <w:style w:type="paragraph" w:styleId="Bibliography">
    <w:name w:val="Bibliography"/>
    <w:basedOn w:val="Normal"/>
    <w:next w:val="Normal"/>
    <w:uiPriority w:val="37"/>
    <w:unhideWhenUsed/>
    <w:rsid w:val="0094150C"/>
  </w:style>
  <w:style w:type="paragraph" w:customStyle="1" w:styleId="Default">
    <w:name w:val="Default"/>
    <w:rsid w:val="00383358"/>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718878">
      <w:bodyDiv w:val="1"/>
      <w:marLeft w:val="0"/>
      <w:marRight w:val="0"/>
      <w:marTop w:val="0"/>
      <w:marBottom w:val="0"/>
      <w:divBdr>
        <w:top w:val="none" w:sz="0" w:space="0" w:color="auto"/>
        <w:left w:val="none" w:sz="0" w:space="0" w:color="auto"/>
        <w:bottom w:val="none" w:sz="0" w:space="0" w:color="auto"/>
        <w:right w:val="none" w:sz="0" w:space="0" w:color="auto"/>
      </w:divBdr>
    </w:div>
    <w:div w:id="415708005">
      <w:bodyDiv w:val="1"/>
      <w:marLeft w:val="0"/>
      <w:marRight w:val="0"/>
      <w:marTop w:val="0"/>
      <w:marBottom w:val="0"/>
      <w:divBdr>
        <w:top w:val="none" w:sz="0" w:space="0" w:color="auto"/>
        <w:left w:val="none" w:sz="0" w:space="0" w:color="auto"/>
        <w:bottom w:val="none" w:sz="0" w:space="0" w:color="auto"/>
        <w:right w:val="none" w:sz="0" w:space="0" w:color="auto"/>
      </w:divBdr>
    </w:div>
    <w:div w:id="570311275">
      <w:bodyDiv w:val="1"/>
      <w:marLeft w:val="0"/>
      <w:marRight w:val="0"/>
      <w:marTop w:val="0"/>
      <w:marBottom w:val="0"/>
      <w:divBdr>
        <w:top w:val="none" w:sz="0" w:space="0" w:color="auto"/>
        <w:left w:val="none" w:sz="0" w:space="0" w:color="auto"/>
        <w:bottom w:val="none" w:sz="0" w:space="0" w:color="auto"/>
        <w:right w:val="none" w:sz="0" w:space="0" w:color="auto"/>
      </w:divBdr>
      <w:divsChild>
        <w:div w:id="692460363">
          <w:marLeft w:val="-108"/>
          <w:marRight w:val="0"/>
          <w:marTop w:val="0"/>
          <w:marBottom w:val="0"/>
          <w:divBdr>
            <w:top w:val="none" w:sz="0" w:space="0" w:color="auto"/>
            <w:left w:val="none" w:sz="0" w:space="0" w:color="auto"/>
            <w:bottom w:val="none" w:sz="0" w:space="0" w:color="auto"/>
            <w:right w:val="none" w:sz="0" w:space="0" w:color="auto"/>
          </w:divBdr>
        </w:div>
      </w:divsChild>
    </w:div>
    <w:div w:id="594096054">
      <w:bodyDiv w:val="1"/>
      <w:marLeft w:val="0"/>
      <w:marRight w:val="0"/>
      <w:marTop w:val="0"/>
      <w:marBottom w:val="0"/>
      <w:divBdr>
        <w:top w:val="none" w:sz="0" w:space="0" w:color="auto"/>
        <w:left w:val="none" w:sz="0" w:space="0" w:color="auto"/>
        <w:bottom w:val="none" w:sz="0" w:space="0" w:color="auto"/>
        <w:right w:val="none" w:sz="0" w:space="0" w:color="auto"/>
      </w:divBdr>
    </w:div>
    <w:div w:id="675183988">
      <w:bodyDiv w:val="1"/>
      <w:marLeft w:val="0"/>
      <w:marRight w:val="0"/>
      <w:marTop w:val="0"/>
      <w:marBottom w:val="0"/>
      <w:divBdr>
        <w:top w:val="none" w:sz="0" w:space="0" w:color="auto"/>
        <w:left w:val="none" w:sz="0" w:space="0" w:color="auto"/>
        <w:bottom w:val="none" w:sz="0" w:space="0" w:color="auto"/>
        <w:right w:val="none" w:sz="0" w:space="0" w:color="auto"/>
      </w:divBdr>
    </w:div>
    <w:div w:id="783158516">
      <w:bodyDiv w:val="1"/>
      <w:marLeft w:val="0"/>
      <w:marRight w:val="0"/>
      <w:marTop w:val="0"/>
      <w:marBottom w:val="0"/>
      <w:divBdr>
        <w:top w:val="none" w:sz="0" w:space="0" w:color="auto"/>
        <w:left w:val="none" w:sz="0" w:space="0" w:color="auto"/>
        <w:bottom w:val="none" w:sz="0" w:space="0" w:color="auto"/>
        <w:right w:val="none" w:sz="0" w:space="0" w:color="auto"/>
      </w:divBdr>
    </w:div>
    <w:div w:id="798569080">
      <w:bodyDiv w:val="1"/>
      <w:marLeft w:val="0"/>
      <w:marRight w:val="0"/>
      <w:marTop w:val="0"/>
      <w:marBottom w:val="0"/>
      <w:divBdr>
        <w:top w:val="none" w:sz="0" w:space="0" w:color="auto"/>
        <w:left w:val="none" w:sz="0" w:space="0" w:color="auto"/>
        <w:bottom w:val="none" w:sz="0" w:space="0" w:color="auto"/>
        <w:right w:val="none" w:sz="0" w:space="0" w:color="auto"/>
      </w:divBdr>
    </w:div>
    <w:div w:id="842738858">
      <w:bodyDiv w:val="1"/>
      <w:marLeft w:val="0"/>
      <w:marRight w:val="0"/>
      <w:marTop w:val="0"/>
      <w:marBottom w:val="0"/>
      <w:divBdr>
        <w:top w:val="none" w:sz="0" w:space="0" w:color="auto"/>
        <w:left w:val="none" w:sz="0" w:space="0" w:color="auto"/>
        <w:bottom w:val="none" w:sz="0" w:space="0" w:color="auto"/>
        <w:right w:val="none" w:sz="0" w:space="0" w:color="auto"/>
      </w:divBdr>
    </w:div>
    <w:div w:id="1006396189">
      <w:bodyDiv w:val="1"/>
      <w:marLeft w:val="0"/>
      <w:marRight w:val="0"/>
      <w:marTop w:val="0"/>
      <w:marBottom w:val="0"/>
      <w:divBdr>
        <w:top w:val="none" w:sz="0" w:space="0" w:color="auto"/>
        <w:left w:val="none" w:sz="0" w:space="0" w:color="auto"/>
        <w:bottom w:val="none" w:sz="0" w:space="0" w:color="auto"/>
        <w:right w:val="none" w:sz="0" w:space="0" w:color="auto"/>
      </w:divBdr>
    </w:div>
    <w:div w:id="1052995987">
      <w:bodyDiv w:val="1"/>
      <w:marLeft w:val="0"/>
      <w:marRight w:val="0"/>
      <w:marTop w:val="0"/>
      <w:marBottom w:val="0"/>
      <w:divBdr>
        <w:top w:val="none" w:sz="0" w:space="0" w:color="auto"/>
        <w:left w:val="none" w:sz="0" w:space="0" w:color="auto"/>
        <w:bottom w:val="none" w:sz="0" w:space="0" w:color="auto"/>
        <w:right w:val="none" w:sz="0" w:space="0" w:color="auto"/>
      </w:divBdr>
    </w:div>
    <w:div w:id="1056004279">
      <w:bodyDiv w:val="1"/>
      <w:marLeft w:val="0"/>
      <w:marRight w:val="0"/>
      <w:marTop w:val="0"/>
      <w:marBottom w:val="0"/>
      <w:divBdr>
        <w:top w:val="none" w:sz="0" w:space="0" w:color="auto"/>
        <w:left w:val="none" w:sz="0" w:space="0" w:color="auto"/>
        <w:bottom w:val="none" w:sz="0" w:space="0" w:color="auto"/>
        <w:right w:val="none" w:sz="0" w:space="0" w:color="auto"/>
      </w:divBdr>
    </w:div>
    <w:div w:id="1113942019">
      <w:bodyDiv w:val="1"/>
      <w:marLeft w:val="0"/>
      <w:marRight w:val="0"/>
      <w:marTop w:val="0"/>
      <w:marBottom w:val="0"/>
      <w:divBdr>
        <w:top w:val="none" w:sz="0" w:space="0" w:color="auto"/>
        <w:left w:val="none" w:sz="0" w:space="0" w:color="auto"/>
        <w:bottom w:val="none" w:sz="0" w:space="0" w:color="auto"/>
        <w:right w:val="none" w:sz="0" w:space="0" w:color="auto"/>
      </w:divBdr>
    </w:div>
    <w:div w:id="1200439212">
      <w:bodyDiv w:val="1"/>
      <w:marLeft w:val="0"/>
      <w:marRight w:val="0"/>
      <w:marTop w:val="0"/>
      <w:marBottom w:val="0"/>
      <w:divBdr>
        <w:top w:val="none" w:sz="0" w:space="0" w:color="auto"/>
        <w:left w:val="none" w:sz="0" w:space="0" w:color="auto"/>
        <w:bottom w:val="none" w:sz="0" w:space="0" w:color="auto"/>
        <w:right w:val="none" w:sz="0" w:space="0" w:color="auto"/>
      </w:divBdr>
    </w:div>
    <w:div w:id="1282493930">
      <w:bodyDiv w:val="1"/>
      <w:marLeft w:val="0"/>
      <w:marRight w:val="0"/>
      <w:marTop w:val="0"/>
      <w:marBottom w:val="0"/>
      <w:divBdr>
        <w:top w:val="none" w:sz="0" w:space="0" w:color="auto"/>
        <w:left w:val="none" w:sz="0" w:space="0" w:color="auto"/>
        <w:bottom w:val="none" w:sz="0" w:space="0" w:color="auto"/>
        <w:right w:val="none" w:sz="0" w:space="0" w:color="auto"/>
      </w:divBdr>
    </w:div>
    <w:div w:id="1327170981">
      <w:bodyDiv w:val="1"/>
      <w:marLeft w:val="0"/>
      <w:marRight w:val="0"/>
      <w:marTop w:val="0"/>
      <w:marBottom w:val="0"/>
      <w:divBdr>
        <w:top w:val="none" w:sz="0" w:space="0" w:color="auto"/>
        <w:left w:val="none" w:sz="0" w:space="0" w:color="auto"/>
        <w:bottom w:val="none" w:sz="0" w:space="0" w:color="auto"/>
        <w:right w:val="none" w:sz="0" w:space="0" w:color="auto"/>
      </w:divBdr>
      <w:divsChild>
        <w:div w:id="728308236">
          <w:marLeft w:val="-108"/>
          <w:marRight w:val="0"/>
          <w:marTop w:val="0"/>
          <w:marBottom w:val="0"/>
          <w:divBdr>
            <w:top w:val="none" w:sz="0" w:space="0" w:color="auto"/>
            <w:left w:val="none" w:sz="0" w:space="0" w:color="auto"/>
            <w:bottom w:val="none" w:sz="0" w:space="0" w:color="auto"/>
            <w:right w:val="none" w:sz="0" w:space="0" w:color="auto"/>
          </w:divBdr>
        </w:div>
      </w:divsChild>
    </w:div>
    <w:div w:id="1366248810">
      <w:bodyDiv w:val="1"/>
      <w:marLeft w:val="0"/>
      <w:marRight w:val="0"/>
      <w:marTop w:val="0"/>
      <w:marBottom w:val="0"/>
      <w:divBdr>
        <w:top w:val="none" w:sz="0" w:space="0" w:color="auto"/>
        <w:left w:val="none" w:sz="0" w:space="0" w:color="auto"/>
        <w:bottom w:val="none" w:sz="0" w:space="0" w:color="auto"/>
        <w:right w:val="none" w:sz="0" w:space="0" w:color="auto"/>
      </w:divBdr>
    </w:div>
    <w:div w:id="1378121958">
      <w:bodyDiv w:val="1"/>
      <w:marLeft w:val="0"/>
      <w:marRight w:val="0"/>
      <w:marTop w:val="0"/>
      <w:marBottom w:val="0"/>
      <w:divBdr>
        <w:top w:val="none" w:sz="0" w:space="0" w:color="auto"/>
        <w:left w:val="none" w:sz="0" w:space="0" w:color="auto"/>
        <w:bottom w:val="none" w:sz="0" w:space="0" w:color="auto"/>
        <w:right w:val="none" w:sz="0" w:space="0" w:color="auto"/>
      </w:divBdr>
    </w:div>
    <w:div w:id="1441605127">
      <w:bodyDiv w:val="1"/>
      <w:marLeft w:val="0"/>
      <w:marRight w:val="0"/>
      <w:marTop w:val="0"/>
      <w:marBottom w:val="0"/>
      <w:divBdr>
        <w:top w:val="none" w:sz="0" w:space="0" w:color="auto"/>
        <w:left w:val="none" w:sz="0" w:space="0" w:color="auto"/>
        <w:bottom w:val="none" w:sz="0" w:space="0" w:color="auto"/>
        <w:right w:val="none" w:sz="0" w:space="0" w:color="auto"/>
      </w:divBdr>
    </w:div>
    <w:div w:id="1476602173">
      <w:bodyDiv w:val="1"/>
      <w:marLeft w:val="0"/>
      <w:marRight w:val="0"/>
      <w:marTop w:val="0"/>
      <w:marBottom w:val="0"/>
      <w:divBdr>
        <w:top w:val="none" w:sz="0" w:space="0" w:color="auto"/>
        <w:left w:val="none" w:sz="0" w:space="0" w:color="auto"/>
        <w:bottom w:val="none" w:sz="0" w:space="0" w:color="auto"/>
        <w:right w:val="none" w:sz="0" w:space="0" w:color="auto"/>
      </w:divBdr>
    </w:div>
    <w:div w:id="1487550193">
      <w:bodyDiv w:val="1"/>
      <w:marLeft w:val="0"/>
      <w:marRight w:val="0"/>
      <w:marTop w:val="0"/>
      <w:marBottom w:val="0"/>
      <w:divBdr>
        <w:top w:val="none" w:sz="0" w:space="0" w:color="auto"/>
        <w:left w:val="none" w:sz="0" w:space="0" w:color="auto"/>
        <w:bottom w:val="none" w:sz="0" w:space="0" w:color="auto"/>
        <w:right w:val="none" w:sz="0" w:space="0" w:color="auto"/>
      </w:divBdr>
    </w:div>
    <w:div w:id="1537237106">
      <w:bodyDiv w:val="1"/>
      <w:marLeft w:val="0"/>
      <w:marRight w:val="0"/>
      <w:marTop w:val="0"/>
      <w:marBottom w:val="0"/>
      <w:divBdr>
        <w:top w:val="none" w:sz="0" w:space="0" w:color="auto"/>
        <w:left w:val="none" w:sz="0" w:space="0" w:color="auto"/>
        <w:bottom w:val="none" w:sz="0" w:space="0" w:color="auto"/>
        <w:right w:val="none" w:sz="0" w:space="0" w:color="auto"/>
      </w:divBdr>
    </w:div>
    <w:div w:id="1551989505">
      <w:bodyDiv w:val="1"/>
      <w:marLeft w:val="0"/>
      <w:marRight w:val="0"/>
      <w:marTop w:val="0"/>
      <w:marBottom w:val="0"/>
      <w:divBdr>
        <w:top w:val="none" w:sz="0" w:space="0" w:color="auto"/>
        <w:left w:val="none" w:sz="0" w:space="0" w:color="auto"/>
        <w:bottom w:val="none" w:sz="0" w:space="0" w:color="auto"/>
        <w:right w:val="none" w:sz="0" w:space="0" w:color="auto"/>
      </w:divBdr>
    </w:div>
    <w:div w:id="1619288355">
      <w:bodyDiv w:val="1"/>
      <w:marLeft w:val="0"/>
      <w:marRight w:val="0"/>
      <w:marTop w:val="0"/>
      <w:marBottom w:val="0"/>
      <w:divBdr>
        <w:top w:val="none" w:sz="0" w:space="0" w:color="auto"/>
        <w:left w:val="none" w:sz="0" w:space="0" w:color="auto"/>
        <w:bottom w:val="none" w:sz="0" w:space="0" w:color="auto"/>
        <w:right w:val="none" w:sz="0" w:space="0" w:color="auto"/>
      </w:divBdr>
    </w:div>
    <w:div w:id="1667901027">
      <w:bodyDiv w:val="1"/>
      <w:marLeft w:val="0"/>
      <w:marRight w:val="0"/>
      <w:marTop w:val="0"/>
      <w:marBottom w:val="0"/>
      <w:divBdr>
        <w:top w:val="none" w:sz="0" w:space="0" w:color="auto"/>
        <w:left w:val="none" w:sz="0" w:space="0" w:color="auto"/>
        <w:bottom w:val="none" w:sz="0" w:space="0" w:color="auto"/>
        <w:right w:val="none" w:sz="0" w:space="0" w:color="auto"/>
      </w:divBdr>
    </w:div>
    <w:div w:id="1683707380">
      <w:bodyDiv w:val="1"/>
      <w:marLeft w:val="0"/>
      <w:marRight w:val="0"/>
      <w:marTop w:val="0"/>
      <w:marBottom w:val="0"/>
      <w:divBdr>
        <w:top w:val="none" w:sz="0" w:space="0" w:color="auto"/>
        <w:left w:val="none" w:sz="0" w:space="0" w:color="auto"/>
        <w:bottom w:val="none" w:sz="0" w:space="0" w:color="auto"/>
        <w:right w:val="none" w:sz="0" w:space="0" w:color="auto"/>
      </w:divBdr>
    </w:div>
    <w:div w:id="1690714824">
      <w:bodyDiv w:val="1"/>
      <w:marLeft w:val="0"/>
      <w:marRight w:val="0"/>
      <w:marTop w:val="0"/>
      <w:marBottom w:val="0"/>
      <w:divBdr>
        <w:top w:val="none" w:sz="0" w:space="0" w:color="auto"/>
        <w:left w:val="none" w:sz="0" w:space="0" w:color="auto"/>
        <w:bottom w:val="none" w:sz="0" w:space="0" w:color="auto"/>
        <w:right w:val="none" w:sz="0" w:space="0" w:color="auto"/>
      </w:divBdr>
      <w:divsChild>
        <w:div w:id="752166203">
          <w:marLeft w:val="-108"/>
          <w:marRight w:val="0"/>
          <w:marTop w:val="0"/>
          <w:marBottom w:val="0"/>
          <w:divBdr>
            <w:top w:val="none" w:sz="0" w:space="0" w:color="auto"/>
            <w:left w:val="none" w:sz="0" w:space="0" w:color="auto"/>
            <w:bottom w:val="none" w:sz="0" w:space="0" w:color="auto"/>
            <w:right w:val="none" w:sz="0" w:space="0" w:color="auto"/>
          </w:divBdr>
        </w:div>
      </w:divsChild>
    </w:div>
    <w:div w:id="1703550784">
      <w:bodyDiv w:val="1"/>
      <w:marLeft w:val="0"/>
      <w:marRight w:val="0"/>
      <w:marTop w:val="0"/>
      <w:marBottom w:val="0"/>
      <w:divBdr>
        <w:top w:val="none" w:sz="0" w:space="0" w:color="auto"/>
        <w:left w:val="none" w:sz="0" w:space="0" w:color="auto"/>
        <w:bottom w:val="none" w:sz="0" w:space="0" w:color="auto"/>
        <w:right w:val="none" w:sz="0" w:space="0" w:color="auto"/>
      </w:divBdr>
    </w:div>
    <w:div w:id="2058121684">
      <w:bodyDiv w:val="1"/>
      <w:marLeft w:val="0"/>
      <w:marRight w:val="0"/>
      <w:marTop w:val="0"/>
      <w:marBottom w:val="0"/>
      <w:divBdr>
        <w:top w:val="none" w:sz="0" w:space="0" w:color="auto"/>
        <w:left w:val="none" w:sz="0" w:space="0" w:color="auto"/>
        <w:bottom w:val="none" w:sz="0" w:space="0" w:color="auto"/>
        <w:right w:val="none" w:sz="0" w:space="0" w:color="auto"/>
      </w:divBdr>
    </w:div>
    <w:div w:id="2067757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comments" Target="comments.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1.png"/><Relationship Id="rId82" Type="http://schemas.microsoft.com/office/2011/relationships/people" Target="people.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oter" Target="footer1.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Off17</b:Tag>
    <b:SourceType>DocumentFromInternetSite</b:SourceType>
    <b:Guid>{59B3621D-A346-4E5B-B05D-3D544CC9B8C4}</b:Guid>
    <b:Title>Freedom of Information Manual</b:Title>
    <b:Year>2017</b:Year>
    <b:Month>January</b:Month>
    <b:URL>http://ocd.gov.ph/attachments/article/387/OCD_FOI_Manual_Aug2017.pdf</b:URL>
    <b:Author>
      <b:Author>
        <b:Corporate>Office of Civil Defense</b:Corporate>
      </b:Author>
    </b:Author>
    <b:InternetSiteTitle>Office of Civil Defense</b:InternetSiteTitle>
    <b:RefOrder>2</b:RefOrder>
  </b:Source>
  <b:Source>
    <b:Tag>Off15</b:Tag>
    <b:SourceType>DocumentFromInternetSite</b:SourceType>
    <b:Guid>{E54BC226-4BFA-480D-9507-5A11BFCBCD2E}</b:Guid>
    <b:Title>OCD Operation Manual for Response</b:Title>
    <b:InternetSiteTitle>Office of Civil Defense</b:InternetSiteTitle>
    <b:Year>2015</b:Year>
    <b:Month>February</b:Month>
    <b:Day>16</b:Day>
    <b:URL>http://ocd.gov.ph/attachments/article/144/OCD_Operation_Manual_for_Response.pdf</b:URL>
    <b:Author>
      <b:Author>
        <b:Corporate>Office of Civil Defense</b:Corporate>
      </b:Author>
    </b:Author>
    <b:RefOrder>1</b:RefOrder>
  </b:Source>
  <b:Source>
    <b:Tag>Dep08</b:Tag>
    <b:SourceType>DocumentFromInternetSite</b:SourceType>
    <b:Guid>{C7083E4F-A428-4D80-AF17-7C5FD5D5A614}</b:Guid>
    <b:Title>Disaster Risk Reduction Resource Manual</b:Title>
    <b:InternetSiteTitle>Disaster Risk Reduction Resource Manual</b:InternetSiteTitle>
    <b:Year>2008</b:Year>
    <b:URL>http://www.deped.gov.ph/sites/default/files/Disaster%20Risk%20Reduction%20Resource%20Manual.pdf</b:URL>
    <b:Author>
      <b:Author>
        <b:Corporate>Department of Education</b:Corporate>
      </b:Author>
    </b:Author>
    <b:RefOrder>3</b:RefOrder>
  </b:Source>
  <b:Source>
    <b:Tag>Off</b:Tag>
    <b:SourceType>InternetSite</b:SourceType>
    <b:Guid>{8BB78C89-DFAC-47FF-96CC-A6A17B29DD1D}</b:Guid>
    <b:Title>National Disaster Risk Reduction and Management Council</b:Title>
    <b:URL>http://www.ndrrmc.gov.ph</b:URL>
    <b:Author>
      <b:Author>
        <b:Corporate>Office of Civil Defense</b:Corporate>
      </b:Author>
    </b:Author>
    <b:RefOrder>4</b:RefOrder>
  </b:Source>
</b:Sources>
</file>

<file path=customXml/itemProps1.xml><?xml version="1.0" encoding="utf-8"?>
<ds:datastoreItem xmlns:ds="http://schemas.openxmlformats.org/officeDocument/2006/customXml" ds:itemID="{9D28FC4D-82ED-4861-9590-F833AD38BF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28</Pages>
  <Words>1979</Words>
  <Characters>11282</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Sherine Jane Coronel</dc:creator>
  <cp:keywords/>
  <dc:description/>
  <cp:lastModifiedBy>Marc Adrian Jimenez</cp:lastModifiedBy>
  <cp:revision>3</cp:revision>
  <cp:lastPrinted>2018-04-25T20:14:00Z</cp:lastPrinted>
  <dcterms:created xsi:type="dcterms:W3CDTF">2018-04-25T20:13:00Z</dcterms:created>
  <dcterms:modified xsi:type="dcterms:W3CDTF">2018-04-25T20:16:00Z</dcterms:modified>
</cp:coreProperties>
</file>